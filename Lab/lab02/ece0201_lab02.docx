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D9167" w14:textId="6C964F5E" w:rsidR="003112E3" w:rsidRPr="00322F5D" w:rsidRDefault="00A14FAD" w:rsidP="003112E3">
      <w:pPr>
        <w:jc w:val="center"/>
        <w:rPr>
          <w:rFonts w:ascii="Times New Roman" w:hAnsi="Times New Roman" w:cs="Times New Roman"/>
          <w:b/>
          <w:sz w:val="32"/>
        </w:rPr>
      </w:pPr>
      <w:r w:rsidRPr="00322F5D">
        <w:rPr>
          <w:rFonts w:ascii="Times New Roman" w:hAnsi="Times New Roman" w:cs="Times New Roman"/>
          <w:b/>
          <w:sz w:val="32"/>
        </w:rPr>
        <w:t xml:space="preserve">Laboratory Assignment </w:t>
      </w:r>
      <w:r w:rsidR="00B913A4">
        <w:rPr>
          <w:rFonts w:ascii="Times New Roman" w:hAnsi="Times New Roman" w:cs="Times New Roman"/>
          <w:b/>
          <w:sz w:val="32"/>
        </w:rPr>
        <w:t>2</w:t>
      </w:r>
      <w:r w:rsidR="00E83E97">
        <w:rPr>
          <w:rFonts w:ascii="Times New Roman" w:hAnsi="Times New Roman" w:cs="Times New Roman"/>
          <w:b/>
          <w:sz w:val="32"/>
        </w:rPr>
        <w:t>:</w:t>
      </w:r>
      <w:r w:rsidRPr="00322F5D">
        <w:rPr>
          <w:rFonts w:ascii="Times New Roman" w:hAnsi="Times New Roman" w:cs="Times New Roman"/>
          <w:b/>
          <w:sz w:val="32"/>
        </w:rPr>
        <w:t xml:space="preserve"> </w:t>
      </w:r>
      <w:r w:rsidR="00B913A4">
        <w:rPr>
          <w:rFonts w:ascii="Times New Roman" w:hAnsi="Times New Roman" w:cs="Times New Roman"/>
          <w:b/>
          <w:sz w:val="32"/>
        </w:rPr>
        <w:t>Transistors as Switches</w:t>
      </w:r>
    </w:p>
    <w:p w14:paraId="14AD9858" w14:textId="2DCF5F62" w:rsidR="003112E3" w:rsidRDefault="003112E3" w:rsidP="003112E3">
      <w:pPr>
        <w:jc w:val="center"/>
        <w:rPr>
          <w:rFonts w:ascii="Times New Roman" w:hAnsi="Times New Roman" w:cs="Times New Roman"/>
          <w:b/>
          <w:sz w:val="32"/>
        </w:rPr>
      </w:pPr>
      <w:r w:rsidRPr="00322F5D">
        <w:rPr>
          <w:rFonts w:ascii="Times New Roman" w:hAnsi="Times New Roman" w:cs="Times New Roman"/>
          <w:b/>
          <w:sz w:val="32"/>
        </w:rPr>
        <w:t xml:space="preserve">ECE </w:t>
      </w:r>
      <w:r w:rsidR="00A14FAD" w:rsidRPr="00322F5D">
        <w:rPr>
          <w:rFonts w:ascii="Times New Roman" w:hAnsi="Times New Roman" w:cs="Times New Roman"/>
          <w:b/>
          <w:sz w:val="32"/>
        </w:rPr>
        <w:t>0201</w:t>
      </w:r>
      <w:r w:rsidR="00E83E97">
        <w:rPr>
          <w:rFonts w:ascii="Times New Roman" w:hAnsi="Times New Roman" w:cs="Times New Roman"/>
          <w:b/>
          <w:sz w:val="32"/>
        </w:rPr>
        <w:t>: Digital Circuits and Systems</w:t>
      </w:r>
    </w:p>
    <w:p w14:paraId="6351ACEC" w14:textId="57250E2C" w:rsidR="00083390" w:rsidRPr="00322F5D" w:rsidRDefault="00083390" w:rsidP="003112E3">
      <w:pPr>
        <w:jc w:val="center"/>
        <w:rPr>
          <w:rFonts w:ascii="Times New Roman" w:hAnsi="Times New Roman" w:cs="Times New Roman"/>
          <w:b/>
          <w:sz w:val="32"/>
        </w:rPr>
      </w:pPr>
      <w:r>
        <w:rPr>
          <w:rFonts w:ascii="Times New Roman" w:hAnsi="Times New Roman" w:cs="Times New Roman"/>
          <w:b/>
          <w:sz w:val="32"/>
        </w:rPr>
        <w:t>45 Points</w:t>
      </w:r>
    </w:p>
    <w:p w14:paraId="463C9918" w14:textId="7B1F1625" w:rsidR="003112E3" w:rsidRPr="00322F5D" w:rsidRDefault="003112E3">
      <w:pPr>
        <w:rPr>
          <w:rFonts w:ascii="Times New Roman" w:hAnsi="Times New Roman" w:cs="Times New Roman"/>
          <w:b/>
          <w:sz w:val="28"/>
        </w:rPr>
      </w:pPr>
      <w:r w:rsidRPr="00322F5D">
        <w:rPr>
          <w:rFonts w:ascii="Times New Roman" w:hAnsi="Times New Roman" w:cs="Times New Roman"/>
          <w:b/>
          <w:sz w:val="28"/>
        </w:rPr>
        <w:t>Name</w:t>
      </w:r>
    </w:p>
    <w:p w14:paraId="5065DF04" w14:textId="01D0294D" w:rsidR="003112E3" w:rsidRPr="00322F5D" w:rsidRDefault="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276D9357" wp14:editId="3A1B0011">
                <wp:extent cx="5915025" cy="347663"/>
                <wp:effectExtent l="0" t="0" r="28575"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47663"/>
                        </a:xfrm>
                        <a:prstGeom prst="rect">
                          <a:avLst/>
                        </a:prstGeom>
                        <a:solidFill>
                          <a:srgbClr val="FFFFFF"/>
                        </a:solidFill>
                        <a:ln w="9525">
                          <a:solidFill>
                            <a:srgbClr val="000000"/>
                          </a:solidFill>
                          <a:miter lim="800000"/>
                          <a:headEnd/>
                          <a:tailEnd/>
                        </a:ln>
                      </wps:spPr>
                      <wps:txbx>
                        <w:txbxContent>
                          <w:p w14:paraId="32CF561D" w14:textId="3EC8DECC" w:rsidR="006A7B8C" w:rsidRPr="003112E3" w:rsidRDefault="00852C30">
                            <w:pPr>
                              <w:rPr>
                                <w:sz w:val="28"/>
                              </w:rPr>
                            </w:pPr>
                            <w:r w:rsidRPr="00852C30">
                              <w:rPr>
                                <w:rFonts w:ascii="仿宋_GB2312" w:eastAsia="仿宋_GB2312" w:hint="eastAsia"/>
                                <w:sz w:val="28"/>
                              </w:rPr>
                              <w:t>谢君泽</w:t>
                            </w:r>
                            <w:r>
                              <w:rPr>
                                <w:rFonts w:hint="eastAsia"/>
                                <w:sz w:val="28"/>
                              </w:rPr>
                              <w:t xml:space="preserve"> </w:t>
                            </w:r>
                            <w:r w:rsidRPr="00852C30">
                              <w:rPr>
                                <w:rFonts w:ascii="Times New Roman" w:hAnsi="Times New Roman" w:cs="Times New Roman"/>
                                <w:sz w:val="28"/>
                              </w:rPr>
                              <w:t>Gabriel 0374 &amp;</w:t>
                            </w:r>
                            <w:r>
                              <w:rPr>
                                <w:rFonts w:hint="eastAsia"/>
                                <w:sz w:val="28"/>
                              </w:rPr>
                              <w:t xml:space="preserve"> </w:t>
                            </w:r>
                            <w:r w:rsidRPr="00852C30">
                              <w:rPr>
                                <w:rFonts w:ascii="仿宋_GB2312" w:eastAsia="仿宋_GB2312" w:hint="eastAsia"/>
                                <w:sz w:val="28"/>
                              </w:rPr>
                              <w:t>张鹤扬</w:t>
                            </w:r>
                            <w:r>
                              <w:rPr>
                                <w:rFonts w:hint="eastAsia"/>
                                <w:sz w:val="28"/>
                              </w:rPr>
                              <w:t xml:space="preserve"> </w:t>
                            </w:r>
                            <w:r w:rsidRPr="00852C30">
                              <w:rPr>
                                <w:rFonts w:ascii="Times New Roman" w:hAnsi="Times New Roman" w:cs="Times New Roman"/>
                                <w:sz w:val="28"/>
                              </w:rPr>
                              <w:t>Stefen 0349</w:t>
                            </w:r>
                          </w:p>
                        </w:txbxContent>
                      </wps:txbx>
                      <wps:bodyPr rot="0" vert="horz" wrap="square" lIns="91440" tIns="45720" rIns="91440" bIns="45720" anchor="t" anchorCtr="0">
                        <a:noAutofit/>
                      </wps:bodyPr>
                    </wps:wsp>
                  </a:graphicData>
                </a:graphic>
              </wp:inline>
            </w:drawing>
          </mc:Choice>
          <mc:Fallback>
            <w:pict>
              <v:shapetype w14:anchorId="276D9357" id="_x0000_t202" coordsize="21600,21600" o:spt="202" path="m,l,21600r21600,l21600,xe">
                <v:stroke joinstyle="miter"/>
                <v:path gradientshapeok="t" o:connecttype="rect"/>
              </v:shapetype>
              <v:shape id="Text Box 2" o:spid="_x0000_s1026" type="#_x0000_t202" style="width:465.7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">
                <v:textbox>
                  <w:txbxContent>
                    <w:p w14:paraId="32CF561D" w14:textId="3EC8DECC" w:rsidR="006A7B8C" w:rsidRPr="003112E3" w:rsidRDefault="00852C30">
                      <w:pPr>
                        <w:rPr>
                          <w:sz w:val="28"/>
                        </w:rPr>
                      </w:pPr>
                      <w:r w:rsidRPr="00852C30">
                        <w:rPr>
                          <w:rFonts w:ascii="仿宋_GB2312" w:eastAsia="仿宋_GB2312" w:hint="eastAsia"/>
                          <w:sz w:val="28"/>
                        </w:rPr>
                        <w:t>谢君泽</w:t>
                      </w:r>
                      <w:r>
                        <w:rPr>
                          <w:rFonts w:hint="eastAsia"/>
                          <w:sz w:val="28"/>
                        </w:rPr>
                        <w:t xml:space="preserve"> </w:t>
                      </w:r>
                      <w:r w:rsidRPr="00852C30">
                        <w:rPr>
                          <w:rFonts w:ascii="Times New Roman" w:hAnsi="Times New Roman" w:cs="Times New Roman"/>
                          <w:sz w:val="28"/>
                        </w:rPr>
                        <w:t>Gabriel 0374 &amp;</w:t>
                      </w:r>
                      <w:r>
                        <w:rPr>
                          <w:rFonts w:hint="eastAsia"/>
                          <w:sz w:val="28"/>
                        </w:rPr>
                        <w:t xml:space="preserve"> </w:t>
                      </w:r>
                      <w:r w:rsidRPr="00852C30">
                        <w:rPr>
                          <w:rFonts w:ascii="仿宋_GB2312" w:eastAsia="仿宋_GB2312" w:hint="eastAsia"/>
                          <w:sz w:val="28"/>
                        </w:rPr>
                        <w:t>张鹤扬</w:t>
                      </w:r>
                      <w:r>
                        <w:rPr>
                          <w:rFonts w:hint="eastAsia"/>
                          <w:sz w:val="28"/>
                        </w:rPr>
                        <w:t xml:space="preserve"> </w:t>
                      </w:r>
                      <w:r w:rsidRPr="00852C30">
                        <w:rPr>
                          <w:rFonts w:ascii="Times New Roman" w:hAnsi="Times New Roman" w:cs="Times New Roman"/>
                          <w:sz w:val="28"/>
                        </w:rPr>
                        <w:t>Stefen 0349</w:t>
                      </w:r>
                    </w:p>
                  </w:txbxContent>
                </v:textbox>
                <w10:anchorlock/>
              </v:shape>
            </w:pict>
          </mc:Fallback>
        </mc:AlternateContent>
      </w:r>
    </w:p>
    <w:p w14:paraId="2FDD333D" w14:textId="77777777"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b/>
          <w:bCs/>
          <w:szCs w:val="24"/>
        </w:rPr>
        <w:t>Submission Checklist:</w:t>
      </w:r>
    </w:p>
    <w:p w14:paraId="54038632" w14:textId="2E593576"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within boxes, </w:t>
      </w:r>
      <w:r w:rsidR="00E83E97">
        <w:rPr>
          <w:rFonts w:ascii="Times New Roman" w:eastAsia="Times New Roman" w:hAnsi="Times New Roman" w:cs="Times New Roman"/>
          <w:szCs w:val="24"/>
        </w:rPr>
        <w:t>do not move boxes</w:t>
      </w:r>
      <w:r w:rsidRPr="00322F5D">
        <w:rPr>
          <w:rFonts w:ascii="Times New Roman" w:eastAsia="Times New Roman" w:hAnsi="Times New Roman" w:cs="Times New Roman"/>
          <w:szCs w:val="24"/>
        </w:rPr>
        <w:t xml:space="preserve"> </w:t>
      </w:r>
    </w:p>
    <w:p w14:paraId="2640209B" w14:textId="7A41058F"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your full name in </w:t>
      </w:r>
      <w:r w:rsidR="000E4F49">
        <w:rPr>
          <w:rFonts w:ascii="Times New Roman" w:eastAsia="Times New Roman" w:hAnsi="Times New Roman" w:cs="Times New Roman"/>
          <w:szCs w:val="24"/>
        </w:rPr>
        <w:t>the box above</w:t>
      </w:r>
      <w:r w:rsidRPr="00322F5D">
        <w:rPr>
          <w:rFonts w:ascii="Times New Roman" w:eastAsia="Times New Roman" w:hAnsi="Times New Roman" w:cs="Times New Roman"/>
          <w:szCs w:val="24"/>
        </w:rPr>
        <w:t xml:space="preserve"> </w:t>
      </w:r>
    </w:p>
    <w:p w14:paraId="052F9821" w14:textId="77777777"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Save this file as a PDF before uploading, keep the number of pages (</w:t>
      </w:r>
      <w:r w:rsidRPr="00083390">
        <w:rPr>
          <w:rFonts w:ascii="Times New Roman" w:eastAsia="Times New Roman" w:hAnsi="Times New Roman" w:cs="Times New Roman"/>
          <w:b/>
          <w:bCs/>
          <w:color w:val="FF0000"/>
          <w:szCs w:val="24"/>
        </w:rPr>
        <w:t>13</w:t>
      </w:r>
      <w:r w:rsidRPr="00322F5D">
        <w:rPr>
          <w:rFonts w:ascii="Times New Roman" w:eastAsia="Times New Roman" w:hAnsi="Times New Roman" w:cs="Times New Roman"/>
          <w:szCs w:val="24"/>
        </w:rPr>
        <w:t xml:space="preserve">) unchanged </w:t>
      </w:r>
    </w:p>
    <w:p w14:paraId="0DEBD7D9" w14:textId="6FA9C75A" w:rsidR="00A6372D" w:rsidRPr="00322F5D" w:rsidRDefault="00A6372D" w:rsidP="00A6372D">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t>
      </w:r>
      <w:r w:rsidR="0074788A">
        <w:rPr>
          <w:rFonts w:ascii="Times New Roman" w:eastAsia="Times New Roman" w:hAnsi="Times New Roman" w:cs="Times New Roman"/>
          <w:szCs w:val="24"/>
        </w:rPr>
        <w:t>Note</w:t>
      </w:r>
      <w:r w:rsidRPr="00322F5D">
        <w:rPr>
          <w:rFonts w:ascii="Times New Roman" w:eastAsia="Times New Roman" w:hAnsi="Times New Roman" w:cs="Times New Roman"/>
          <w:szCs w:val="24"/>
        </w:rPr>
        <w:t xml:space="preserve"> “TO BE CONTINUED” </w:t>
      </w:r>
      <w:r w:rsidR="00E83E97">
        <w:rPr>
          <w:rFonts w:ascii="Times New Roman" w:eastAsia="Times New Roman" w:hAnsi="Times New Roman" w:cs="Times New Roman"/>
          <w:szCs w:val="24"/>
        </w:rPr>
        <w:t xml:space="preserve">in the answer box </w:t>
      </w:r>
      <w:r w:rsidRPr="00322F5D">
        <w:rPr>
          <w:rFonts w:ascii="Times New Roman" w:eastAsia="Times New Roman" w:hAnsi="Times New Roman" w:cs="Times New Roman"/>
          <w:szCs w:val="24"/>
        </w:rPr>
        <w:t>if you used the extra pages (1</w:t>
      </w:r>
      <w:r>
        <w:rPr>
          <w:rFonts w:ascii="Times New Roman" w:eastAsia="Times New Roman" w:hAnsi="Times New Roman" w:cs="Times New Roman"/>
          <w:szCs w:val="24"/>
        </w:rPr>
        <w:t>1</w:t>
      </w:r>
      <w:r w:rsidRPr="00322F5D">
        <w:rPr>
          <w:rFonts w:ascii="Times New Roman" w:eastAsia="Times New Roman" w:hAnsi="Times New Roman" w:cs="Times New Roman"/>
          <w:szCs w:val="24"/>
        </w:rPr>
        <w:t>-1</w:t>
      </w:r>
      <w:r>
        <w:rPr>
          <w:rFonts w:ascii="Times New Roman" w:eastAsia="Times New Roman" w:hAnsi="Times New Roman" w:cs="Times New Roman"/>
          <w:szCs w:val="24"/>
        </w:rPr>
        <w:t>3</w:t>
      </w:r>
      <w:r w:rsidRPr="00322F5D">
        <w:rPr>
          <w:rFonts w:ascii="Times New Roman" w:eastAsia="Times New Roman" w:hAnsi="Times New Roman" w:cs="Times New Roman"/>
          <w:szCs w:val="24"/>
        </w:rPr>
        <w:t xml:space="preserve">) </w:t>
      </w:r>
    </w:p>
    <w:p w14:paraId="7F25CA1C" w14:textId="77777777" w:rsidR="00A14FAD" w:rsidRPr="00322F5D" w:rsidRDefault="00A14FAD">
      <w:pPr>
        <w:rPr>
          <w:rFonts w:ascii="Times New Roman" w:hAnsi="Times New Roman" w:cs="Times New Roman"/>
          <w:b/>
          <w:sz w:val="28"/>
        </w:rPr>
      </w:pPr>
      <w:r w:rsidRPr="00322F5D">
        <w:rPr>
          <w:rFonts w:ascii="Times New Roman" w:hAnsi="Times New Roman" w:cs="Times New Roman"/>
          <w:b/>
          <w:sz w:val="28"/>
        </w:rPr>
        <w:br w:type="page"/>
      </w:r>
    </w:p>
    <w:p w14:paraId="5BB7A97B" w14:textId="53D7BEFC" w:rsidR="00A14FAD" w:rsidRPr="00322F5D" w:rsidRDefault="00A14FAD" w:rsidP="003112E3">
      <w:pPr>
        <w:rPr>
          <w:rFonts w:ascii="Times New Roman" w:hAnsi="Times New Roman" w:cs="Times New Roman"/>
          <w:b/>
          <w:sz w:val="28"/>
        </w:rPr>
      </w:pPr>
      <w:r w:rsidRPr="00322F5D">
        <w:rPr>
          <w:rFonts w:ascii="Times New Roman" w:hAnsi="Times New Roman" w:cs="Times New Roman"/>
          <w:b/>
          <w:sz w:val="28"/>
        </w:rPr>
        <w:lastRenderedPageBreak/>
        <w:t xml:space="preserve">Part I: </w:t>
      </w:r>
      <w:r w:rsidR="007C318F">
        <w:rPr>
          <w:rFonts w:ascii="Times New Roman" w:hAnsi="Times New Roman" w:cs="Times New Roman"/>
          <w:b/>
          <w:sz w:val="28"/>
        </w:rPr>
        <w:t>Building a General Logic Source</w:t>
      </w:r>
      <w:r w:rsidR="00083390">
        <w:rPr>
          <w:rFonts w:ascii="Times New Roman" w:hAnsi="Times New Roman" w:cs="Times New Roman"/>
          <w:b/>
          <w:sz w:val="28"/>
        </w:rPr>
        <w:t xml:space="preserve"> (1 point)</w:t>
      </w:r>
    </w:p>
    <w:p w14:paraId="3BFC1CFA" w14:textId="5C89C898" w:rsidR="003112E3" w:rsidRPr="00322F5D" w:rsidRDefault="003112E3" w:rsidP="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51F0697A" wp14:editId="09AA9D1D">
                <wp:extent cx="5915025" cy="3162300"/>
                <wp:effectExtent l="0" t="0" r="28575"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6C0BDDC" w14:textId="3A19899C" w:rsidR="006A7B8C" w:rsidRDefault="006A7B8C">
                            <w:pPr>
                              <w:rPr>
                                <w:rFonts w:ascii="Times New Roman" w:hAnsi="Times New Roman" w:cs="Times New Roman"/>
                              </w:rPr>
                            </w:pPr>
                            <w:r w:rsidRPr="00207597">
                              <w:rPr>
                                <w:rFonts w:ascii="Times New Roman" w:hAnsi="Times New Roman" w:cs="Times New Roman"/>
                              </w:rPr>
                              <w:t>[(</w:t>
                            </w:r>
                            <w:r w:rsidR="003625A9">
                              <w:rPr>
                                <w:rFonts w:ascii="Times New Roman" w:hAnsi="Times New Roman" w:cs="Times New Roman"/>
                              </w:rPr>
                              <w:t>A</w:t>
                            </w:r>
                            <w:r w:rsidRPr="00207597">
                              <w:rPr>
                                <w:rFonts w:ascii="Times New Roman" w:hAnsi="Times New Roman" w:cs="Times New Roman"/>
                              </w:rPr>
                              <w:t xml:space="preserve">) Insert a picture of your build of the circuit </w:t>
                            </w:r>
                            <w:r w:rsidR="007C318F">
                              <w:rPr>
                                <w:rFonts w:ascii="Times New Roman" w:hAnsi="Times New Roman" w:cs="Times New Roman"/>
                              </w:rPr>
                              <w:t>in</w:t>
                            </w:r>
                            <w:r w:rsidRPr="00207597">
                              <w:rPr>
                                <w:rFonts w:ascii="Times New Roman" w:hAnsi="Times New Roman" w:cs="Times New Roman"/>
                              </w:rPr>
                              <w:t xml:space="preserve"> </w:t>
                            </w:r>
                            <w:r w:rsidR="00322F5D" w:rsidRPr="00207597">
                              <w:rPr>
                                <w:rFonts w:ascii="Times New Roman" w:hAnsi="Times New Roman" w:cs="Times New Roman"/>
                              </w:rPr>
                              <w:t xml:space="preserve">Figure </w:t>
                            </w:r>
                            <w:r w:rsidR="00677EF8">
                              <w:rPr>
                                <w:rFonts w:ascii="Times New Roman" w:hAnsi="Times New Roman" w:cs="Times New Roman"/>
                              </w:rPr>
                              <w:t>1</w:t>
                            </w:r>
                            <w:r w:rsidRPr="00207597">
                              <w:rPr>
                                <w:rFonts w:ascii="Times New Roman" w:hAnsi="Times New Roman" w:cs="Times New Roman"/>
                              </w:rPr>
                              <w:t>]</w:t>
                            </w:r>
                            <w:r w:rsidR="00083390">
                              <w:rPr>
                                <w:rFonts w:ascii="Times New Roman" w:hAnsi="Times New Roman" w:cs="Times New Roman"/>
                              </w:rPr>
                              <w:t xml:space="preserve"> (0.5 points)</w:t>
                            </w:r>
                          </w:p>
                          <w:p w14:paraId="62D47DAB" w14:textId="34A5F8D3" w:rsidR="00852C30" w:rsidRPr="00852C30" w:rsidRDefault="00852C30" w:rsidP="00852C30">
                            <w:pPr>
                              <w:rPr>
                                <w:rFonts w:ascii="Times New Roman" w:hAnsi="Times New Roman" w:cs="Times New Roman"/>
                              </w:rPr>
                            </w:pPr>
                            <w:r w:rsidRPr="00852C30">
                              <w:rPr>
                                <w:rFonts w:ascii="Times New Roman" w:hAnsi="Times New Roman" w:cs="Times New Roman" w:hint="eastAsia"/>
                                <w:noProof/>
                              </w:rPr>
                              <w:drawing>
                                <wp:inline distT="0" distB="0" distL="0" distR="0" wp14:anchorId="235DDC2D" wp14:editId="21573A41">
                                  <wp:extent cx="4565464" cy="2568777"/>
                                  <wp:effectExtent l="0" t="0" r="6985" b="3175"/>
                                  <wp:docPr id="5000808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t="30729" r="30672" b="17263"/>
                                          <a:stretch>
                                            <a:fillRect/>
                                          </a:stretch>
                                        </pic:blipFill>
                                        <pic:spPr bwMode="auto">
                                          <a:xfrm>
                                            <a:off x="0" y="0"/>
                                            <a:ext cx="4596223" cy="2586084"/>
                                          </a:xfrm>
                                          <a:prstGeom prst="rect">
                                            <a:avLst/>
                                          </a:prstGeom>
                                          <a:noFill/>
                                          <a:ln>
                                            <a:noFill/>
                                          </a:ln>
                                          <a:extLst>
                                            <a:ext uri="{53640926-AAD7-44D8-BBD7-CCE9431645EC}">
                                              <a14:shadowObscured xmlns:a14="http://schemas.microsoft.com/office/drawing/2010/main"/>
                                            </a:ext>
                                          </a:extLst>
                                        </pic:spPr>
                                      </pic:pic>
                                    </a:graphicData>
                                  </a:graphic>
                                </wp:inline>
                              </w:drawing>
                            </w:r>
                          </w:p>
                          <w:p w14:paraId="48FFAD83" w14:textId="77777777" w:rsidR="00852C30" w:rsidRPr="00207597" w:rsidRDefault="00852C30">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51F0697A" id="_x0000_s102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">
                <v:textbox>
                  <w:txbxContent>
                    <w:p w14:paraId="16C0BDDC" w14:textId="3A19899C" w:rsidR="006A7B8C" w:rsidRDefault="006A7B8C">
                      <w:pPr>
                        <w:rPr>
                          <w:rFonts w:ascii="Times New Roman" w:hAnsi="Times New Roman" w:cs="Times New Roman"/>
                        </w:rPr>
                      </w:pPr>
                      <w:r w:rsidRPr="00207597">
                        <w:rPr>
                          <w:rFonts w:ascii="Times New Roman" w:hAnsi="Times New Roman" w:cs="Times New Roman"/>
                        </w:rPr>
                        <w:t>[(</w:t>
                      </w:r>
                      <w:r w:rsidR="003625A9">
                        <w:rPr>
                          <w:rFonts w:ascii="Times New Roman" w:hAnsi="Times New Roman" w:cs="Times New Roman"/>
                        </w:rPr>
                        <w:t>A</w:t>
                      </w:r>
                      <w:r w:rsidRPr="00207597">
                        <w:rPr>
                          <w:rFonts w:ascii="Times New Roman" w:hAnsi="Times New Roman" w:cs="Times New Roman"/>
                        </w:rPr>
                        <w:t xml:space="preserve">) Insert a picture of your build of the circuit </w:t>
                      </w:r>
                      <w:r w:rsidR="007C318F">
                        <w:rPr>
                          <w:rFonts w:ascii="Times New Roman" w:hAnsi="Times New Roman" w:cs="Times New Roman"/>
                        </w:rPr>
                        <w:t>in</w:t>
                      </w:r>
                      <w:r w:rsidRPr="00207597">
                        <w:rPr>
                          <w:rFonts w:ascii="Times New Roman" w:hAnsi="Times New Roman" w:cs="Times New Roman"/>
                        </w:rPr>
                        <w:t xml:space="preserve"> </w:t>
                      </w:r>
                      <w:r w:rsidR="00322F5D" w:rsidRPr="00207597">
                        <w:rPr>
                          <w:rFonts w:ascii="Times New Roman" w:hAnsi="Times New Roman" w:cs="Times New Roman"/>
                        </w:rPr>
                        <w:t xml:space="preserve">Figure </w:t>
                      </w:r>
                      <w:r w:rsidR="00677EF8">
                        <w:rPr>
                          <w:rFonts w:ascii="Times New Roman" w:hAnsi="Times New Roman" w:cs="Times New Roman"/>
                        </w:rPr>
                        <w:t>1</w:t>
                      </w:r>
                      <w:r w:rsidRPr="00207597">
                        <w:rPr>
                          <w:rFonts w:ascii="Times New Roman" w:hAnsi="Times New Roman" w:cs="Times New Roman"/>
                        </w:rPr>
                        <w:t>]</w:t>
                      </w:r>
                      <w:r w:rsidR="00083390">
                        <w:rPr>
                          <w:rFonts w:ascii="Times New Roman" w:hAnsi="Times New Roman" w:cs="Times New Roman"/>
                        </w:rPr>
                        <w:t xml:space="preserve"> (0.5 points)</w:t>
                      </w:r>
                    </w:p>
                    <w:p w14:paraId="62D47DAB" w14:textId="34A5F8D3" w:rsidR="00852C30" w:rsidRPr="00852C30" w:rsidRDefault="00852C30" w:rsidP="00852C30">
                      <w:pPr>
                        <w:rPr>
                          <w:rFonts w:ascii="Times New Roman" w:hAnsi="Times New Roman" w:cs="Times New Roman"/>
                        </w:rPr>
                      </w:pPr>
                      <w:r w:rsidRPr="00852C30">
                        <w:rPr>
                          <w:rFonts w:ascii="Times New Roman" w:hAnsi="Times New Roman" w:cs="Times New Roman" w:hint="eastAsia"/>
                          <w:noProof/>
                        </w:rPr>
                        <w:drawing>
                          <wp:inline distT="0" distB="0" distL="0" distR="0" wp14:anchorId="235DDC2D" wp14:editId="21573A41">
                            <wp:extent cx="4565464" cy="2568777"/>
                            <wp:effectExtent l="0" t="0" r="6985" b="3175"/>
                            <wp:docPr id="5000808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t="30729" r="30672" b="17263"/>
                                    <a:stretch>
                                      <a:fillRect/>
                                    </a:stretch>
                                  </pic:blipFill>
                                  <pic:spPr bwMode="auto">
                                    <a:xfrm>
                                      <a:off x="0" y="0"/>
                                      <a:ext cx="4596223" cy="2586084"/>
                                    </a:xfrm>
                                    <a:prstGeom prst="rect">
                                      <a:avLst/>
                                    </a:prstGeom>
                                    <a:noFill/>
                                    <a:ln>
                                      <a:noFill/>
                                    </a:ln>
                                    <a:extLst>
                                      <a:ext uri="{53640926-AAD7-44D8-BBD7-CCE9431645EC}">
                                        <a14:shadowObscured xmlns:a14="http://schemas.microsoft.com/office/drawing/2010/main"/>
                                      </a:ext>
                                    </a:extLst>
                                  </pic:spPr>
                                </pic:pic>
                              </a:graphicData>
                            </a:graphic>
                          </wp:inline>
                        </w:drawing>
                      </w:r>
                    </w:p>
                    <w:p w14:paraId="48FFAD83" w14:textId="77777777" w:rsidR="00852C30" w:rsidRPr="00207597" w:rsidRDefault="00852C30">
                      <w:pPr>
                        <w:rPr>
                          <w:rFonts w:ascii="Times New Roman" w:hAnsi="Times New Roman" w:cs="Times New Roman"/>
                        </w:rPr>
                      </w:pPr>
                    </w:p>
                  </w:txbxContent>
                </v:textbox>
                <w10:anchorlock/>
              </v:shape>
            </w:pict>
          </mc:Fallback>
        </mc:AlternateContent>
      </w:r>
    </w:p>
    <w:p w14:paraId="6A054CC5" w14:textId="255924C3" w:rsidR="00A14FAD" w:rsidRPr="000E3854" w:rsidRDefault="00A14FAD">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79DA9591" wp14:editId="0204F957">
                <wp:extent cx="5915025" cy="933450"/>
                <wp:effectExtent l="0" t="0" r="28575" b="1905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933450"/>
                        </a:xfrm>
                        <a:prstGeom prst="rect">
                          <a:avLst/>
                        </a:prstGeom>
                        <a:solidFill>
                          <a:srgbClr val="FFFFFF"/>
                        </a:solidFill>
                        <a:ln w="9525">
                          <a:solidFill>
                            <a:srgbClr val="000000"/>
                          </a:solidFill>
                          <a:miter lim="800000"/>
                          <a:headEnd/>
                          <a:tailEnd/>
                        </a:ln>
                      </wps:spPr>
                      <wps:txbx>
                        <w:txbxContent>
                          <w:p w14:paraId="1ACE28D1" w14:textId="7D14485A" w:rsidR="006A7B8C" w:rsidRPr="00207597" w:rsidRDefault="006A7B8C" w:rsidP="00A14FAD">
                            <w:pPr>
                              <w:rPr>
                                <w:rFonts w:ascii="Times New Roman" w:hAnsi="Times New Roman" w:cs="Times New Roman"/>
                              </w:rPr>
                            </w:pPr>
                            <w:r w:rsidRPr="00207597">
                              <w:rPr>
                                <w:rFonts w:ascii="Times New Roman" w:hAnsi="Times New Roman" w:cs="Times New Roman"/>
                              </w:rPr>
                              <w:t>[(</w:t>
                            </w:r>
                            <w:r w:rsidR="003625A9">
                              <w:rPr>
                                <w:rFonts w:ascii="Times New Roman" w:hAnsi="Times New Roman" w:cs="Times New Roman"/>
                              </w:rPr>
                              <w:t>B</w:t>
                            </w:r>
                            <w:r w:rsidRPr="00207597">
                              <w:rPr>
                                <w:rFonts w:ascii="Times New Roman" w:hAnsi="Times New Roman" w:cs="Times New Roman"/>
                              </w:rPr>
                              <w:t>) Fill out the following information]</w:t>
                            </w:r>
                            <w:r w:rsidR="00083390">
                              <w:rPr>
                                <w:rFonts w:ascii="Times New Roman" w:hAnsi="Times New Roman" w:cs="Times New Roman"/>
                              </w:rPr>
                              <w:t xml:space="preserve"> (</w:t>
                            </w:r>
                            <w:r w:rsidR="006420A7">
                              <w:rPr>
                                <w:rFonts w:ascii="Times New Roman" w:hAnsi="Times New Roman" w:cs="Times New Roman"/>
                              </w:rPr>
                              <w:t>0.5</w:t>
                            </w:r>
                            <w:r w:rsidR="00083390">
                              <w:rPr>
                                <w:rFonts w:ascii="Times New Roman" w:hAnsi="Times New Roman" w:cs="Times New Roman"/>
                              </w:rPr>
                              <w:t xml:space="preserve"> point)</w:t>
                            </w:r>
                          </w:p>
                          <w:p w14:paraId="5FA81EA7" w14:textId="0B021776" w:rsidR="00796A36" w:rsidRPr="00796A36" w:rsidRDefault="006A7B8C" w:rsidP="00A14FAD">
                            <w:pPr>
                              <w:spacing w:after="0"/>
                              <w:rPr>
                                <w:rFonts w:ascii="Times New Roman" w:hAnsi="Times New Roman" w:cs="Times New Roman"/>
                                <w:sz w:val="28"/>
                                <w:szCs w:val="28"/>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x</w:t>
                            </w:r>
                            <w:r w:rsidRPr="00796A36">
                              <w:rPr>
                                <w:rFonts w:ascii="Times New Roman" w:hAnsi="Times New Roman" w:cs="Times New Roman"/>
                                <w:sz w:val="28"/>
                                <w:szCs w:val="28"/>
                              </w:rPr>
                              <w:t xml:space="preserve"> when the switch is closed = </w:t>
                            </w:r>
                            <w:r w:rsidR="00B2047E">
                              <w:rPr>
                                <w:rFonts w:ascii="Times New Roman" w:hAnsi="Times New Roman" w:cs="Times New Roman" w:hint="eastAsia"/>
                                <w:sz w:val="28"/>
                                <w:szCs w:val="28"/>
                              </w:rPr>
                              <w:t>4.9978</w:t>
                            </w:r>
                            <w:r w:rsidR="00F267C6">
                              <w:rPr>
                                <w:rFonts w:ascii="Times New Roman" w:hAnsi="Times New Roman" w:cs="Times New Roman" w:hint="eastAsia"/>
                                <w:sz w:val="28"/>
                                <w:szCs w:val="28"/>
                              </w:rPr>
                              <w:t>V</w:t>
                            </w:r>
                          </w:p>
                          <w:p w14:paraId="0FCE891A" w14:textId="198BF8E6" w:rsidR="006A7B8C" w:rsidRPr="00796A36" w:rsidRDefault="006A7B8C" w:rsidP="00A14FAD">
                            <w:pPr>
                              <w:spacing w:after="0"/>
                              <w:rPr>
                                <w:rFonts w:ascii="Times New Roman" w:hAnsi="Times New Roman" w:cs="Times New Roman"/>
                                <w:sz w:val="28"/>
                                <w:szCs w:val="28"/>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x</w:t>
                            </w:r>
                            <w:r w:rsidRPr="00796A36">
                              <w:rPr>
                                <w:rFonts w:ascii="Times New Roman" w:hAnsi="Times New Roman" w:cs="Times New Roman"/>
                                <w:sz w:val="28"/>
                                <w:szCs w:val="28"/>
                              </w:rPr>
                              <w:t xml:space="preserve"> when the switch is opened = </w:t>
                            </w:r>
                            <w:r w:rsidR="00B2047E">
                              <w:rPr>
                                <w:rFonts w:ascii="Times New Roman" w:hAnsi="Times New Roman" w:cs="Times New Roman" w:hint="eastAsia"/>
                                <w:sz w:val="28"/>
                                <w:szCs w:val="28"/>
                              </w:rPr>
                              <w:t>-0.038mV</w:t>
                            </w:r>
                          </w:p>
                        </w:txbxContent>
                      </wps:txbx>
                      <wps:bodyPr rot="0" vert="horz" wrap="square" lIns="91440" tIns="45720" rIns="91440" bIns="45720" anchor="t" anchorCtr="0">
                        <a:noAutofit/>
                      </wps:bodyPr>
                    </wps:wsp>
                  </a:graphicData>
                </a:graphic>
              </wp:inline>
            </w:drawing>
          </mc:Choice>
          <mc:Fallback>
            <w:pict>
              <v:shape w14:anchorId="79DA9591" id="Text Box 1" o:spid="_x0000_s1028" type="#_x0000_t202" style="width:465.75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">
                <v:textbox>
                  <w:txbxContent>
                    <w:p w14:paraId="1ACE28D1" w14:textId="7D14485A" w:rsidR="006A7B8C" w:rsidRPr="00207597" w:rsidRDefault="006A7B8C" w:rsidP="00A14FAD">
                      <w:pPr>
                        <w:rPr>
                          <w:rFonts w:ascii="Times New Roman" w:hAnsi="Times New Roman" w:cs="Times New Roman"/>
                        </w:rPr>
                      </w:pPr>
                      <w:r w:rsidRPr="00207597">
                        <w:rPr>
                          <w:rFonts w:ascii="Times New Roman" w:hAnsi="Times New Roman" w:cs="Times New Roman"/>
                        </w:rPr>
                        <w:t>[(</w:t>
                      </w:r>
                      <w:r w:rsidR="003625A9">
                        <w:rPr>
                          <w:rFonts w:ascii="Times New Roman" w:hAnsi="Times New Roman" w:cs="Times New Roman"/>
                        </w:rPr>
                        <w:t>B</w:t>
                      </w:r>
                      <w:r w:rsidRPr="00207597">
                        <w:rPr>
                          <w:rFonts w:ascii="Times New Roman" w:hAnsi="Times New Roman" w:cs="Times New Roman"/>
                        </w:rPr>
                        <w:t>) Fill out the following information]</w:t>
                      </w:r>
                      <w:r w:rsidR="00083390">
                        <w:rPr>
                          <w:rFonts w:ascii="Times New Roman" w:hAnsi="Times New Roman" w:cs="Times New Roman"/>
                        </w:rPr>
                        <w:t xml:space="preserve"> (</w:t>
                      </w:r>
                      <w:r w:rsidR="006420A7">
                        <w:rPr>
                          <w:rFonts w:ascii="Times New Roman" w:hAnsi="Times New Roman" w:cs="Times New Roman"/>
                        </w:rPr>
                        <w:t>0.5</w:t>
                      </w:r>
                      <w:r w:rsidR="00083390">
                        <w:rPr>
                          <w:rFonts w:ascii="Times New Roman" w:hAnsi="Times New Roman" w:cs="Times New Roman"/>
                        </w:rPr>
                        <w:t xml:space="preserve"> point)</w:t>
                      </w:r>
                    </w:p>
                    <w:p w14:paraId="5FA81EA7" w14:textId="0B021776" w:rsidR="00796A36" w:rsidRPr="00796A36" w:rsidRDefault="006A7B8C" w:rsidP="00A14FAD">
                      <w:pPr>
                        <w:spacing w:after="0"/>
                        <w:rPr>
                          <w:rFonts w:ascii="Times New Roman" w:hAnsi="Times New Roman" w:cs="Times New Roman"/>
                          <w:sz w:val="28"/>
                          <w:szCs w:val="28"/>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x</w:t>
                      </w:r>
                      <w:r w:rsidRPr="00796A36">
                        <w:rPr>
                          <w:rFonts w:ascii="Times New Roman" w:hAnsi="Times New Roman" w:cs="Times New Roman"/>
                          <w:sz w:val="28"/>
                          <w:szCs w:val="28"/>
                        </w:rPr>
                        <w:t xml:space="preserve"> when the switch is closed = </w:t>
                      </w:r>
                      <w:r w:rsidR="00B2047E">
                        <w:rPr>
                          <w:rFonts w:ascii="Times New Roman" w:hAnsi="Times New Roman" w:cs="Times New Roman" w:hint="eastAsia"/>
                          <w:sz w:val="28"/>
                          <w:szCs w:val="28"/>
                        </w:rPr>
                        <w:t>4.9978</w:t>
                      </w:r>
                      <w:r w:rsidR="00F267C6">
                        <w:rPr>
                          <w:rFonts w:ascii="Times New Roman" w:hAnsi="Times New Roman" w:cs="Times New Roman" w:hint="eastAsia"/>
                          <w:sz w:val="28"/>
                          <w:szCs w:val="28"/>
                        </w:rPr>
                        <w:t>V</w:t>
                      </w:r>
                    </w:p>
                    <w:p w14:paraId="0FCE891A" w14:textId="198BF8E6" w:rsidR="006A7B8C" w:rsidRPr="00796A36" w:rsidRDefault="006A7B8C" w:rsidP="00A14FAD">
                      <w:pPr>
                        <w:spacing w:after="0"/>
                        <w:rPr>
                          <w:rFonts w:ascii="Times New Roman" w:hAnsi="Times New Roman" w:cs="Times New Roman"/>
                          <w:sz w:val="28"/>
                          <w:szCs w:val="28"/>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x</w:t>
                      </w:r>
                      <w:r w:rsidRPr="00796A36">
                        <w:rPr>
                          <w:rFonts w:ascii="Times New Roman" w:hAnsi="Times New Roman" w:cs="Times New Roman"/>
                          <w:sz w:val="28"/>
                          <w:szCs w:val="28"/>
                        </w:rPr>
                        <w:t xml:space="preserve"> when the switch is opened = </w:t>
                      </w:r>
                      <w:r w:rsidR="00B2047E">
                        <w:rPr>
                          <w:rFonts w:ascii="Times New Roman" w:hAnsi="Times New Roman" w:cs="Times New Roman" w:hint="eastAsia"/>
                          <w:sz w:val="28"/>
                          <w:szCs w:val="28"/>
                        </w:rPr>
                        <w:t>-0.038mV</w:t>
                      </w:r>
                    </w:p>
                  </w:txbxContent>
                </v:textbox>
                <w10:anchorlock/>
              </v:shape>
            </w:pict>
          </mc:Fallback>
        </mc:AlternateContent>
      </w:r>
    </w:p>
    <w:p w14:paraId="021A480F" w14:textId="573D3B9B" w:rsidR="00322F5D" w:rsidRPr="00322F5D" w:rsidRDefault="006A7B8C" w:rsidP="00617AE3">
      <w:pPr>
        <w:rPr>
          <w:rFonts w:ascii="Times New Roman" w:hAnsi="Times New Roman" w:cs="Times New Roman"/>
          <w:b/>
          <w:sz w:val="28"/>
        </w:rPr>
      </w:pPr>
      <w:r w:rsidRPr="00322F5D">
        <w:rPr>
          <w:rFonts w:ascii="Times New Roman" w:hAnsi="Times New Roman" w:cs="Times New Roman"/>
          <w:b/>
          <w:sz w:val="28"/>
        </w:rPr>
        <w:t>Part II:</w:t>
      </w:r>
      <w:r w:rsidR="00B768E7">
        <w:rPr>
          <w:rFonts w:ascii="Times New Roman" w:hAnsi="Times New Roman" w:cs="Times New Roman"/>
          <w:b/>
          <w:sz w:val="28"/>
        </w:rPr>
        <w:t xml:space="preserve"> The NMOS Inverter</w:t>
      </w:r>
      <w:r w:rsidR="00083390">
        <w:rPr>
          <w:rFonts w:ascii="Times New Roman" w:hAnsi="Times New Roman" w:cs="Times New Roman"/>
          <w:b/>
          <w:sz w:val="28"/>
        </w:rPr>
        <w:t xml:space="preserve"> (</w:t>
      </w:r>
      <w:r w:rsidR="006420A7">
        <w:rPr>
          <w:rFonts w:ascii="Times New Roman" w:hAnsi="Times New Roman" w:cs="Times New Roman"/>
          <w:b/>
          <w:sz w:val="28"/>
        </w:rPr>
        <w:t>9</w:t>
      </w:r>
      <w:r w:rsidR="00083390">
        <w:rPr>
          <w:rFonts w:ascii="Times New Roman" w:hAnsi="Times New Roman" w:cs="Times New Roman"/>
          <w:b/>
          <w:sz w:val="28"/>
        </w:rPr>
        <w:t xml:space="preserve"> points)</w:t>
      </w:r>
    </w:p>
    <w:p w14:paraId="0234993D" w14:textId="6E53A09A" w:rsidR="00322F5D" w:rsidRP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AD5A2C1" wp14:editId="10D1953E">
                <wp:extent cx="5915025" cy="3162300"/>
                <wp:effectExtent l="0" t="0" r="28575" b="1905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36E7764D" w14:textId="0C01AF9C" w:rsidR="00322F5D" w:rsidRDefault="00322F5D" w:rsidP="00322F5D">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xml:space="preserve">) Insert a picture of your build of the circuit </w:t>
                            </w:r>
                            <w:r w:rsidR="005E0749">
                              <w:rPr>
                                <w:rFonts w:ascii="Times New Roman" w:hAnsi="Times New Roman" w:cs="Times New Roman"/>
                              </w:rPr>
                              <w:t xml:space="preserve">in </w:t>
                            </w:r>
                            <w:r>
                              <w:rPr>
                                <w:rFonts w:ascii="Times New Roman" w:hAnsi="Times New Roman" w:cs="Times New Roman"/>
                              </w:rPr>
                              <w:t>Figure 6</w:t>
                            </w:r>
                            <w:r w:rsidRPr="00322F5D">
                              <w:rPr>
                                <w:rFonts w:ascii="Times New Roman" w:hAnsi="Times New Roman" w:cs="Times New Roman"/>
                              </w:rPr>
                              <w:t>]</w:t>
                            </w:r>
                            <w:r w:rsidR="00083390">
                              <w:rPr>
                                <w:rFonts w:ascii="Times New Roman" w:hAnsi="Times New Roman" w:cs="Times New Roman"/>
                              </w:rPr>
                              <w:t xml:space="preserve"> (0.5 points)</w:t>
                            </w:r>
                          </w:p>
                          <w:p w14:paraId="6579F9C6" w14:textId="04F0D34F" w:rsidR="00852C30" w:rsidRPr="00852C30" w:rsidRDefault="00852C30" w:rsidP="00852C30">
                            <w:pPr>
                              <w:rPr>
                                <w:rFonts w:ascii="Times New Roman" w:hAnsi="Times New Roman" w:cs="Times New Roman"/>
                              </w:rPr>
                            </w:pPr>
                            <w:r w:rsidRPr="00852C30">
                              <w:rPr>
                                <w:rFonts w:ascii="Times New Roman" w:hAnsi="Times New Roman" w:cs="Times New Roman" w:hint="eastAsia"/>
                                <w:noProof/>
                              </w:rPr>
                              <w:drawing>
                                <wp:inline distT="0" distB="0" distL="0" distR="0" wp14:anchorId="634B9402" wp14:editId="266737FE">
                                  <wp:extent cx="3832023" cy="2671938"/>
                                  <wp:effectExtent l="0" t="0" r="0" b="0"/>
                                  <wp:docPr id="13643299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t="9554" r="21925" b="17864"/>
                                          <a:stretch>
                                            <a:fillRect/>
                                          </a:stretch>
                                        </pic:blipFill>
                                        <pic:spPr bwMode="auto">
                                          <a:xfrm>
                                            <a:off x="0" y="0"/>
                                            <a:ext cx="3846247" cy="2681856"/>
                                          </a:xfrm>
                                          <a:prstGeom prst="rect">
                                            <a:avLst/>
                                          </a:prstGeom>
                                          <a:noFill/>
                                          <a:ln>
                                            <a:noFill/>
                                          </a:ln>
                                          <a:extLst>
                                            <a:ext uri="{53640926-AAD7-44D8-BBD7-CCE9431645EC}">
                                              <a14:shadowObscured xmlns:a14="http://schemas.microsoft.com/office/drawing/2010/main"/>
                                            </a:ext>
                                          </a:extLst>
                                        </pic:spPr>
                                      </pic:pic>
                                    </a:graphicData>
                                  </a:graphic>
                                </wp:inline>
                              </w:drawing>
                            </w:r>
                          </w:p>
                          <w:p w14:paraId="622D9F79" w14:textId="77777777" w:rsidR="00852C30" w:rsidRPr="00322F5D" w:rsidRDefault="00852C30" w:rsidP="00322F5D">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1AD5A2C1" id="Text Box 15" o:spid="_x0000_s1029"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">
                <v:textbox>
                  <w:txbxContent>
                    <w:p w14:paraId="36E7764D" w14:textId="0C01AF9C" w:rsidR="00322F5D" w:rsidRDefault="00322F5D" w:rsidP="00322F5D">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xml:space="preserve">) Insert a picture of your build of the circuit </w:t>
                      </w:r>
                      <w:r w:rsidR="005E0749">
                        <w:rPr>
                          <w:rFonts w:ascii="Times New Roman" w:hAnsi="Times New Roman" w:cs="Times New Roman"/>
                        </w:rPr>
                        <w:t xml:space="preserve">in </w:t>
                      </w:r>
                      <w:r>
                        <w:rPr>
                          <w:rFonts w:ascii="Times New Roman" w:hAnsi="Times New Roman" w:cs="Times New Roman"/>
                        </w:rPr>
                        <w:t>Figure 6</w:t>
                      </w:r>
                      <w:r w:rsidRPr="00322F5D">
                        <w:rPr>
                          <w:rFonts w:ascii="Times New Roman" w:hAnsi="Times New Roman" w:cs="Times New Roman"/>
                        </w:rPr>
                        <w:t>]</w:t>
                      </w:r>
                      <w:r w:rsidR="00083390">
                        <w:rPr>
                          <w:rFonts w:ascii="Times New Roman" w:hAnsi="Times New Roman" w:cs="Times New Roman"/>
                        </w:rPr>
                        <w:t xml:space="preserve"> (0.5 points)</w:t>
                      </w:r>
                    </w:p>
                    <w:p w14:paraId="6579F9C6" w14:textId="04F0D34F" w:rsidR="00852C30" w:rsidRPr="00852C30" w:rsidRDefault="00852C30" w:rsidP="00852C30">
                      <w:pPr>
                        <w:rPr>
                          <w:rFonts w:ascii="Times New Roman" w:hAnsi="Times New Roman" w:cs="Times New Roman"/>
                        </w:rPr>
                      </w:pPr>
                      <w:r w:rsidRPr="00852C30">
                        <w:rPr>
                          <w:rFonts w:ascii="Times New Roman" w:hAnsi="Times New Roman" w:cs="Times New Roman" w:hint="eastAsia"/>
                          <w:noProof/>
                        </w:rPr>
                        <w:drawing>
                          <wp:inline distT="0" distB="0" distL="0" distR="0" wp14:anchorId="634B9402" wp14:editId="266737FE">
                            <wp:extent cx="3832023" cy="2671938"/>
                            <wp:effectExtent l="0" t="0" r="0" b="0"/>
                            <wp:docPr id="13643299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t="9554" r="21925" b="17864"/>
                                    <a:stretch>
                                      <a:fillRect/>
                                    </a:stretch>
                                  </pic:blipFill>
                                  <pic:spPr bwMode="auto">
                                    <a:xfrm>
                                      <a:off x="0" y="0"/>
                                      <a:ext cx="3846247" cy="2681856"/>
                                    </a:xfrm>
                                    <a:prstGeom prst="rect">
                                      <a:avLst/>
                                    </a:prstGeom>
                                    <a:noFill/>
                                    <a:ln>
                                      <a:noFill/>
                                    </a:ln>
                                    <a:extLst>
                                      <a:ext uri="{53640926-AAD7-44D8-BBD7-CCE9431645EC}">
                                        <a14:shadowObscured xmlns:a14="http://schemas.microsoft.com/office/drawing/2010/main"/>
                                      </a:ext>
                                    </a:extLst>
                                  </pic:spPr>
                                </pic:pic>
                              </a:graphicData>
                            </a:graphic>
                          </wp:inline>
                        </w:drawing>
                      </w:r>
                    </w:p>
                    <w:p w14:paraId="622D9F79" w14:textId="77777777" w:rsidR="00852C30" w:rsidRPr="00322F5D" w:rsidRDefault="00852C30" w:rsidP="00322F5D">
                      <w:pPr>
                        <w:rPr>
                          <w:rFonts w:ascii="Times New Roman" w:hAnsi="Times New Roman" w:cs="Times New Roman"/>
                        </w:rPr>
                      </w:pPr>
                    </w:p>
                  </w:txbxContent>
                </v:textbox>
                <w10:anchorlock/>
              </v:shape>
            </w:pict>
          </mc:Fallback>
        </mc:AlternateContent>
      </w:r>
    </w:p>
    <w:p w14:paraId="1945386C" w14:textId="2DDC7A7A" w:rsidR="00322F5D" w:rsidRDefault="00322F5D" w:rsidP="00617AE3">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0387364D" wp14:editId="3749AEF4">
                <wp:extent cx="5915025" cy="1095375"/>
                <wp:effectExtent l="0" t="0" r="28575" b="28575"/>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095375"/>
                        </a:xfrm>
                        <a:prstGeom prst="rect">
                          <a:avLst/>
                        </a:prstGeom>
                        <a:solidFill>
                          <a:srgbClr val="FFFFFF"/>
                        </a:solidFill>
                        <a:ln w="9525">
                          <a:solidFill>
                            <a:srgbClr val="000000"/>
                          </a:solidFill>
                          <a:miter lim="800000"/>
                          <a:headEnd/>
                          <a:tailEnd/>
                        </a:ln>
                      </wps:spPr>
                      <wps:txbx>
                        <w:txbxContent>
                          <w:p w14:paraId="4B54E9B9" w14:textId="5CECE4D8" w:rsidR="00322F5D" w:rsidRPr="00796A36" w:rsidRDefault="00322F5D" w:rsidP="00322F5D">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Fill out the following information]</w:t>
                            </w:r>
                            <w:r w:rsidR="00083390">
                              <w:rPr>
                                <w:rFonts w:ascii="Times New Roman" w:hAnsi="Times New Roman" w:cs="Times New Roman"/>
                              </w:rPr>
                              <w:t xml:space="preserve"> (1.</w:t>
                            </w:r>
                            <w:r w:rsidR="006420A7">
                              <w:rPr>
                                <w:rFonts w:ascii="Times New Roman" w:hAnsi="Times New Roman" w:cs="Times New Roman"/>
                              </w:rPr>
                              <w:t>0</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266"/>
                              <w:gridCol w:w="1880"/>
                            </w:tblGrid>
                            <w:tr w:rsidR="00196EE2" w:rsidRPr="00796A36" w14:paraId="471F6FBD" w14:textId="77777777" w:rsidTr="00F267C6">
                              <w:tc>
                                <w:tcPr>
                                  <w:tcW w:w="1800" w:type="dxa"/>
                                  <w:shd w:val="clear" w:color="auto" w:fill="F2F2F2" w:themeFill="background1" w:themeFillShade="F2"/>
                                </w:tcPr>
                                <w:p w14:paraId="4E95610E" w14:textId="45D1735E"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0167F4AC" w14:textId="6E7832C3" w:rsidR="00196EE2" w:rsidRPr="00796A36" w:rsidRDefault="00196EE2"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in</w:t>
                                  </w:r>
                                </w:p>
                              </w:tc>
                              <w:tc>
                                <w:tcPr>
                                  <w:tcW w:w="1238" w:type="dxa"/>
                                </w:tcPr>
                                <w:p w14:paraId="0C221905" w14:textId="6B0E41C1" w:rsidR="00196EE2" w:rsidRPr="00796A36" w:rsidRDefault="00196EE2"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
                              </w:tc>
                              <w:tc>
                                <w:tcPr>
                                  <w:tcW w:w="1880" w:type="dxa"/>
                                </w:tcPr>
                                <w:p w14:paraId="13268094" w14:textId="68A975F9"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196EE2" w:rsidRPr="00796A36" w14:paraId="343ECA75" w14:textId="77777777" w:rsidTr="00F267C6">
                              <w:tc>
                                <w:tcPr>
                                  <w:tcW w:w="1800" w:type="dxa"/>
                                  <w:shd w:val="clear" w:color="auto" w:fill="F2F2F2" w:themeFill="background1" w:themeFillShade="F2"/>
                                </w:tcPr>
                                <w:p w14:paraId="4B3D5C93" w14:textId="6EAB50FE"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28ED8D70" w14:textId="4D0AA3C2" w:rsidR="00196EE2" w:rsidRPr="00796A36" w:rsidRDefault="00F267C6" w:rsidP="00322F5D">
                                  <w:pPr>
                                    <w:rPr>
                                      <w:rFonts w:ascii="Times New Roman" w:hAnsi="Times New Roman" w:cs="Times New Roman"/>
                                      <w:sz w:val="28"/>
                                      <w:szCs w:val="28"/>
                                    </w:rPr>
                                  </w:pPr>
                                  <w:r>
                                    <w:rPr>
                                      <w:rFonts w:ascii="Times New Roman" w:hAnsi="Times New Roman" w:cs="Times New Roman" w:hint="eastAsia"/>
                                      <w:sz w:val="28"/>
                                      <w:szCs w:val="28"/>
                                    </w:rPr>
                                    <w:t>-</w:t>
                                  </w:r>
                                  <w:r w:rsidR="00B2047E">
                                    <w:rPr>
                                      <w:rFonts w:ascii="Times New Roman" w:hAnsi="Times New Roman" w:cs="Times New Roman" w:hint="eastAsia"/>
                                      <w:sz w:val="28"/>
                                      <w:szCs w:val="28"/>
                                    </w:rPr>
                                    <w:t>0.013m</w:t>
                                  </w:r>
                                  <w:r>
                                    <w:rPr>
                                      <w:rFonts w:ascii="Times New Roman" w:hAnsi="Times New Roman" w:cs="Times New Roman" w:hint="eastAsia"/>
                                      <w:sz w:val="28"/>
                                      <w:szCs w:val="28"/>
                                    </w:rPr>
                                    <w:t>V</w:t>
                                  </w:r>
                                </w:p>
                              </w:tc>
                              <w:tc>
                                <w:tcPr>
                                  <w:tcW w:w="1238" w:type="dxa"/>
                                </w:tcPr>
                                <w:p w14:paraId="3C57C9FE" w14:textId="07D1A6DB"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4.9753V</w:t>
                                  </w:r>
                                </w:p>
                              </w:tc>
                              <w:tc>
                                <w:tcPr>
                                  <w:tcW w:w="1880" w:type="dxa"/>
                                </w:tcPr>
                                <w:p w14:paraId="0EECF9FB" w14:textId="02F71294"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196EE2" w:rsidRPr="00796A36" w14:paraId="7A742DB7" w14:textId="77777777" w:rsidTr="00F267C6">
                              <w:tc>
                                <w:tcPr>
                                  <w:tcW w:w="1800" w:type="dxa"/>
                                  <w:shd w:val="clear" w:color="auto" w:fill="F2F2F2" w:themeFill="background1" w:themeFillShade="F2"/>
                                </w:tcPr>
                                <w:p w14:paraId="3807940A" w14:textId="5603E01F"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11C2A824" w14:textId="6549C51F" w:rsidR="00196EE2"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4.9842V</w:t>
                                  </w:r>
                                </w:p>
                              </w:tc>
                              <w:tc>
                                <w:tcPr>
                                  <w:tcW w:w="1238" w:type="dxa"/>
                                </w:tcPr>
                                <w:p w14:paraId="73B9359B" w14:textId="4B314DD5"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8.042mV</w:t>
                                  </w:r>
                                </w:p>
                              </w:tc>
                              <w:tc>
                                <w:tcPr>
                                  <w:tcW w:w="1880" w:type="dxa"/>
                                </w:tcPr>
                                <w:p w14:paraId="234A74EB" w14:textId="6148A35B"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3058253D" w14:textId="448E8343" w:rsidR="00322F5D" w:rsidRPr="00A14FAD" w:rsidRDefault="00322F5D" w:rsidP="00322F5D">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0387364D" id="Text Box 16" o:spid="_x0000_s1030" type="#_x0000_t202" style="width:465.75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">
                <v:textbox>
                  <w:txbxContent>
                    <w:p w14:paraId="4B54E9B9" w14:textId="5CECE4D8" w:rsidR="00322F5D" w:rsidRPr="00796A36" w:rsidRDefault="00322F5D" w:rsidP="00322F5D">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Fill out the following information]</w:t>
                      </w:r>
                      <w:r w:rsidR="00083390">
                        <w:rPr>
                          <w:rFonts w:ascii="Times New Roman" w:hAnsi="Times New Roman" w:cs="Times New Roman"/>
                        </w:rPr>
                        <w:t xml:space="preserve"> (1.</w:t>
                      </w:r>
                      <w:r w:rsidR="006420A7">
                        <w:rPr>
                          <w:rFonts w:ascii="Times New Roman" w:hAnsi="Times New Roman" w:cs="Times New Roman"/>
                        </w:rPr>
                        <w:t>0</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266"/>
                        <w:gridCol w:w="1880"/>
                      </w:tblGrid>
                      <w:tr w:rsidR="00196EE2" w:rsidRPr="00796A36" w14:paraId="471F6FBD" w14:textId="77777777" w:rsidTr="00F267C6">
                        <w:tc>
                          <w:tcPr>
                            <w:tcW w:w="1800" w:type="dxa"/>
                            <w:shd w:val="clear" w:color="auto" w:fill="F2F2F2" w:themeFill="background1" w:themeFillShade="F2"/>
                          </w:tcPr>
                          <w:p w14:paraId="4E95610E" w14:textId="45D1735E"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0167F4AC" w14:textId="6E7832C3" w:rsidR="00196EE2" w:rsidRPr="00796A36" w:rsidRDefault="00196EE2"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in</w:t>
                            </w:r>
                          </w:p>
                        </w:tc>
                        <w:tc>
                          <w:tcPr>
                            <w:tcW w:w="1238" w:type="dxa"/>
                          </w:tcPr>
                          <w:p w14:paraId="0C221905" w14:textId="6B0E41C1" w:rsidR="00196EE2" w:rsidRPr="00796A36" w:rsidRDefault="00196EE2"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
                        </w:tc>
                        <w:tc>
                          <w:tcPr>
                            <w:tcW w:w="1880" w:type="dxa"/>
                          </w:tcPr>
                          <w:p w14:paraId="13268094" w14:textId="68A975F9"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196EE2" w:rsidRPr="00796A36" w14:paraId="343ECA75" w14:textId="77777777" w:rsidTr="00F267C6">
                        <w:tc>
                          <w:tcPr>
                            <w:tcW w:w="1800" w:type="dxa"/>
                            <w:shd w:val="clear" w:color="auto" w:fill="F2F2F2" w:themeFill="background1" w:themeFillShade="F2"/>
                          </w:tcPr>
                          <w:p w14:paraId="4B3D5C93" w14:textId="6EAB50FE"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28ED8D70" w14:textId="4D0AA3C2" w:rsidR="00196EE2" w:rsidRPr="00796A36" w:rsidRDefault="00F267C6" w:rsidP="00322F5D">
                            <w:pPr>
                              <w:rPr>
                                <w:rFonts w:ascii="Times New Roman" w:hAnsi="Times New Roman" w:cs="Times New Roman"/>
                                <w:sz w:val="28"/>
                                <w:szCs w:val="28"/>
                              </w:rPr>
                            </w:pPr>
                            <w:r>
                              <w:rPr>
                                <w:rFonts w:ascii="Times New Roman" w:hAnsi="Times New Roman" w:cs="Times New Roman" w:hint="eastAsia"/>
                                <w:sz w:val="28"/>
                                <w:szCs w:val="28"/>
                              </w:rPr>
                              <w:t>-</w:t>
                            </w:r>
                            <w:r w:rsidR="00B2047E">
                              <w:rPr>
                                <w:rFonts w:ascii="Times New Roman" w:hAnsi="Times New Roman" w:cs="Times New Roman" w:hint="eastAsia"/>
                                <w:sz w:val="28"/>
                                <w:szCs w:val="28"/>
                              </w:rPr>
                              <w:t>0.013m</w:t>
                            </w:r>
                            <w:r>
                              <w:rPr>
                                <w:rFonts w:ascii="Times New Roman" w:hAnsi="Times New Roman" w:cs="Times New Roman" w:hint="eastAsia"/>
                                <w:sz w:val="28"/>
                                <w:szCs w:val="28"/>
                              </w:rPr>
                              <w:t>V</w:t>
                            </w:r>
                          </w:p>
                        </w:tc>
                        <w:tc>
                          <w:tcPr>
                            <w:tcW w:w="1238" w:type="dxa"/>
                          </w:tcPr>
                          <w:p w14:paraId="3C57C9FE" w14:textId="07D1A6DB"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4.9753V</w:t>
                            </w:r>
                          </w:p>
                        </w:tc>
                        <w:tc>
                          <w:tcPr>
                            <w:tcW w:w="1880" w:type="dxa"/>
                          </w:tcPr>
                          <w:p w14:paraId="0EECF9FB" w14:textId="02F71294"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196EE2" w:rsidRPr="00796A36" w14:paraId="7A742DB7" w14:textId="77777777" w:rsidTr="00F267C6">
                        <w:tc>
                          <w:tcPr>
                            <w:tcW w:w="1800" w:type="dxa"/>
                            <w:shd w:val="clear" w:color="auto" w:fill="F2F2F2" w:themeFill="background1" w:themeFillShade="F2"/>
                          </w:tcPr>
                          <w:p w14:paraId="3807940A" w14:textId="5603E01F" w:rsidR="00196EE2" w:rsidRPr="00796A36" w:rsidRDefault="00196EE2" w:rsidP="00322F5D">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11C2A824" w14:textId="6549C51F" w:rsidR="00196EE2"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4.9842V</w:t>
                            </w:r>
                          </w:p>
                        </w:tc>
                        <w:tc>
                          <w:tcPr>
                            <w:tcW w:w="1238" w:type="dxa"/>
                          </w:tcPr>
                          <w:p w14:paraId="73B9359B" w14:textId="4B314DD5"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8.042mV</w:t>
                            </w:r>
                          </w:p>
                        </w:tc>
                        <w:tc>
                          <w:tcPr>
                            <w:tcW w:w="1880" w:type="dxa"/>
                          </w:tcPr>
                          <w:p w14:paraId="234A74EB" w14:textId="6148A35B" w:rsidR="00196EE2"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3058253D" w14:textId="448E8343" w:rsidR="00322F5D" w:rsidRPr="00A14FAD" w:rsidRDefault="00322F5D" w:rsidP="00322F5D">
                      <w:pPr>
                        <w:spacing w:after="0"/>
                        <w:rPr>
                          <w:sz w:val="28"/>
                          <w:szCs w:val="28"/>
                        </w:rPr>
                      </w:pPr>
                    </w:p>
                  </w:txbxContent>
                </v:textbox>
                <w10:anchorlock/>
              </v:shape>
            </w:pict>
          </mc:Fallback>
        </mc:AlternateContent>
      </w:r>
    </w:p>
    <w:p w14:paraId="7E5352E3" w14:textId="22C08C08" w:rsid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29A8C043" wp14:editId="5A7E098E">
                <wp:extent cx="5915025" cy="3248025"/>
                <wp:effectExtent l="0" t="0" r="28575" b="2857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248025"/>
                        </a:xfrm>
                        <a:prstGeom prst="rect">
                          <a:avLst/>
                        </a:prstGeom>
                        <a:solidFill>
                          <a:srgbClr val="FFFFFF"/>
                        </a:solidFill>
                        <a:ln w="9525">
                          <a:solidFill>
                            <a:srgbClr val="000000"/>
                          </a:solidFill>
                          <a:miter lim="800000"/>
                          <a:headEnd/>
                          <a:tailEnd/>
                        </a:ln>
                      </wps:spPr>
                      <wps:txbx>
                        <w:txbxContent>
                          <w:p w14:paraId="6588CB7A" w14:textId="077B634C" w:rsidR="00322F5D" w:rsidRDefault="00322F5D" w:rsidP="00322F5D">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w:t>
                            </w:r>
                            <w:r w:rsidR="00A84891" w:rsidRPr="00796A36">
                              <w:rPr>
                                <w:rFonts w:ascii="Times New Roman" w:hAnsi="Times New Roman" w:cs="Times New Roman"/>
                              </w:rPr>
                              <w:t xml:space="preserve"> and </w:t>
                            </w:r>
                            <w:r w:rsidRPr="00796A36">
                              <w:rPr>
                                <w:rFonts w:ascii="Times New Roman" w:hAnsi="Times New Roman" w:cs="Times New Roman"/>
                              </w:rPr>
                              <w:t xml:space="preserve">draw a truth table for </w:t>
                            </w:r>
                            <w:r w:rsidR="00A84891" w:rsidRPr="00796A36">
                              <w:rPr>
                                <w:rFonts w:ascii="Times New Roman" w:hAnsi="Times New Roman" w:cs="Times New Roman"/>
                              </w:rPr>
                              <w:t>logical values (0/1)</w:t>
                            </w:r>
                            <w:r w:rsidRPr="00796A36">
                              <w:rPr>
                                <w:rFonts w:ascii="Times New Roman" w:hAnsi="Times New Roman" w:cs="Times New Roman"/>
                              </w:rPr>
                              <w:t>]</w:t>
                            </w:r>
                            <w:r w:rsidR="00083390">
                              <w:rPr>
                                <w:rFonts w:ascii="Times New Roman" w:hAnsi="Times New Roman" w:cs="Times New Roman"/>
                              </w:rPr>
                              <w:t xml:space="preserve"> (2 points)</w:t>
                            </w:r>
                          </w:p>
                          <w:p w14:paraId="4159B7C2" w14:textId="2A8F5E06" w:rsidR="009E3ED7" w:rsidRDefault="009E3ED7"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 xml:space="preserve">ogic abstraction: </w:t>
                            </w:r>
                            <w:r w:rsidR="00B40D99">
                              <w:rPr>
                                <w:rFonts w:ascii="Times New Roman" w:hAnsi="Times New Roman" w:cs="Times New Roman" w:hint="eastAsia"/>
                              </w:rPr>
                              <w:t>NOT gate</w:t>
                            </w:r>
                          </w:p>
                          <w:tbl>
                            <w:tblPr>
                              <w:tblStyle w:val="4-5"/>
                              <w:tblW w:w="0" w:type="auto"/>
                              <w:tblLook w:val="04A0" w:firstRow="1" w:lastRow="0" w:firstColumn="1" w:lastColumn="0" w:noHBand="0" w:noVBand="1"/>
                            </w:tblPr>
                            <w:tblGrid>
                              <w:gridCol w:w="4509"/>
                              <w:gridCol w:w="4509"/>
                            </w:tblGrid>
                            <w:tr w:rsidR="00B40D99" w14:paraId="66B41192" w14:textId="77777777" w:rsidTr="001C7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10C9557" w14:textId="38E22449" w:rsidR="00B40D99" w:rsidRDefault="00B40D99" w:rsidP="001C7119">
                                  <w:pPr>
                                    <w:jc w:val="center"/>
                                    <w:rPr>
                                      <w:rFonts w:ascii="Times New Roman" w:hAnsi="Times New Roman" w:cs="Times New Roman"/>
                                    </w:rPr>
                                  </w:pPr>
                                  <w:r>
                                    <w:rPr>
                                      <w:rFonts w:ascii="Times New Roman" w:hAnsi="Times New Roman" w:cs="Times New Roman" w:hint="eastAsia"/>
                                    </w:rPr>
                                    <w:t>S1</w:t>
                                  </w:r>
                                </w:p>
                              </w:tc>
                              <w:tc>
                                <w:tcPr>
                                  <w:tcW w:w="4509" w:type="dxa"/>
                                </w:tcPr>
                                <w:p w14:paraId="6ACA1C7F" w14:textId="12AA56F9" w:rsidR="00B40D99" w:rsidRDefault="00B40D99" w:rsidP="001C711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B40D99" w14:paraId="4C40451B" w14:textId="77777777" w:rsidTr="001C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512FB5D" w14:textId="1ABCE0FA"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6441D2C9" w14:textId="44455EA0" w:rsidR="00B40D99" w:rsidRDefault="00B40D99" w:rsidP="001C71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B40D99" w14:paraId="55EFCFFB" w14:textId="77777777" w:rsidTr="001C7119">
                              <w:tc>
                                <w:tcPr>
                                  <w:cnfStyle w:val="001000000000" w:firstRow="0" w:lastRow="0" w:firstColumn="1" w:lastColumn="0" w:oddVBand="0" w:evenVBand="0" w:oddHBand="0" w:evenHBand="0" w:firstRowFirstColumn="0" w:firstRowLastColumn="0" w:lastRowFirstColumn="0" w:lastRowLastColumn="0"/>
                                  <w:tcW w:w="4509" w:type="dxa"/>
                                </w:tcPr>
                                <w:p w14:paraId="58A7FFB6" w14:textId="7E30B7AA"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4009E054" w14:textId="6350D86D" w:rsidR="00B40D99" w:rsidRDefault="00B40D99" w:rsidP="001C71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5C35DA00" w14:textId="329B9A13" w:rsidR="00B40D99" w:rsidRDefault="00B40D99" w:rsidP="00322F5D">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S1, open is 0, close is 1; for result(LED), ON is 1, OFF is 0.</w:t>
                            </w:r>
                          </w:p>
                          <w:p w14:paraId="4671DDD9" w14:textId="77777777" w:rsidR="00B40D99" w:rsidRDefault="00B40D99" w:rsidP="00322F5D">
                            <w:pPr>
                              <w:rPr>
                                <w:rFonts w:ascii="Times New Roman" w:hAnsi="Times New Roman" w:cs="Times New Roman"/>
                              </w:rPr>
                            </w:pPr>
                          </w:p>
                          <w:p w14:paraId="766222F8" w14:textId="079AAD4A" w:rsidR="00B40D99" w:rsidRPr="00796A36" w:rsidRDefault="00B40D99" w:rsidP="00322F5D">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seen as a </w:t>
                            </w:r>
                            <w:r w:rsidRPr="000C3C00">
                              <w:rPr>
                                <w:rFonts w:ascii="Times New Roman" w:hAnsi="Times New Roman" w:cs="Times New Roman" w:hint="eastAsia"/>
                                <w:b/>
                                <w:bCs/>
                              </w:rPr>
                              <w:t>NOT gate</w:t>
                            </w:r>
                            <w:r>
                              <w:rPr>
                                <w:rFonts w:ascii="Times New Roman" w:hAnsi="Times New Roman" w:cs="Times New Roman" w:hint="eastAsia"/>
                              </w:rPr>
                              <w:t>.</w:t>
                            </w:r>
                          </w:p>
                        </w:txbxContent>
                      </wps:txbx>
                      <wps:bodyPr rot="0" vert="horz" wrap="square" lIns="91440" tIns="45720" rIns="91440" bIns="45720" anchor="t" anchorCtr="0">
                        <a:noAutofit/>
                      </wps:bodyPr>
                    </wps:wsp>
                  </a:graphicData>
                </a:graphic>
              </wp:inline>
            </w:drawing>
          </mc:Choice>
          <mc:Fallback>
            <w:pict>
              <v:shape w14:anchorId="29A8C043" id="Text Box 17" o:spid="_x0000_s1031" type="#_x0000_t202" style="width:465.75pt;height:25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">
                <v:textbox>
                  <w:txbxContent>
                    <w:p w14:paraId="6588CB7A" w14:textId="077B634C" w:rsidR="00322F5D" w:rsidRDefault="00322F5D" w:rsidP="00322F5D">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w:t>
                      </w:r>
                      <w:r w:rsidR="00A84891" w:rsidRPr="00796A36">
                        <w:rPr>
                          <w:rFonts w:ascii="Times New Roman" w:hAnsi="Times New Roman" w:cs="Times New Roman"/>
                        </w:rPr>
                        <w:t xml:space="preserve"> and </w:t>
                      </w:r>
                      <w:r w:rsidRPr="00796A36">
                        <w:rPr>
                          <w:rFonts w:ascii="Times New Roman" w:hAnsi="Times New Roman" w:cs="Times New Roman"/>
                        </w:rPr>
                        <w:t xml:space="preserve">draw a truth table for </w:t>
                      </w:r>
                      <w:r w:rsidR="00A84891" w:rsidRPr="00796A36">
                        <w:rPr>
                          <w:rFonts w:ascii="Times New Roman" w:hAnsi="Times New Roman" w:cs="Times New Roman"/>
                        </w:rPr>
                        <w:t>logical values (0/1)</w:t>
                      </w:r>
                      <w:r w:rsidRPr="00796A36">
                        <w:rPr>
                          <w:rFonts w:ascii="Times New Roman" w:hAnsi="Times New Roman" w:cs="Times New Roman"/>
                        </w:rPr>
                        <w:t>]</w:t>
                      </w:r>
                      <w:r w:rsidR="00083390">
                        <w:rPr>
                          <w:rFonts w:ascii="Times New Roman" w:hAnsi="Times New Roman" w:cs="Times New Roman"/>
                        </w:rPr>
                        <w:t xml:space="preserve"> (2 points)</w:t>
                      </w:r>
                    </w:p>
                    <w:p w14:paraId="4159B7C2" w14:textId="2A8F5E06" w:rsidR="009E3ED7" w:rsidRDefault="009E3ED7"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 xml:space="preserve">ogic abstraction: </w:t>
                      </w:r>
                      <w:r w:rsidR="00B40D99">
                        <w:rPr>
                          <w:rFonts w:ascii="Times New Roman" w:hAnsi="Times New Roman" w:cs="Times New Roman" w:hint="eastAsia"/>
                        </w:rPr>
                        <w:t>NOT gate</w:t>
                      </w:r>
                    </w:p>
                    <w:tbl>
                      <w:tblPr>
                        <w:tblStyle w:val="4-5"/>
                        <w:tblW w:w="0" w:type="auto"/>
                        <w:tblLook w:val="04A0" w:firstRow="1" w:lastRow="0" w:firstColumn="1" w:lastColumn="0" w:noHBand="0" w:noVBand="1"/>
                      </w:tblPr>
                      <w:tblGrid>
                        <w:gridCol w:w="4509"/>
                        <w:gridCol w:w="4509"/>
                      </w:tblGrid>
                      <w:tr w:rsidR="00B40D99" w14:paraId="66B41192" w14:textId="77777777" w:rsidTr="001C7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10C9557" w14:textId="38E22449" w:rsidR="00B40D99" w:rsidRDefault="00B40D99" w:rsidP="001C7119">
                            <w:pPr>
                              <w:jc w:val="center"/>
                              <w:rPr>
                                <w:rFonts w:ascii="Times New Roman" w:hAnsi="Times New Roman" w:cs="Times New Roman"/>
                              </w:rPr>
                            </w:pPr>
                            <w:r>
                              <w:rPr>
                                <w:rFonts w:ascii="Times New Roman" w:hAnsi="Times New Roman" w:cs="Times New Roman" w:hint="eastAsia"/>
                              </w:rPr>
                              <w:t>S1</w:t>
                            </w:r>
                          </w:p>
                        </w:tc>
                        <w:tc>
                          <w:tcPr>
                            <w:tcW w:w="4509" w:type="dxa"/>
                          </w:tcPr>
                          <w:p w14:paraId="6ACA1C7F" w14:textId="12AA56F9" w:rsidR="00B40D99" w:rsidRDefault="00B40D99" w:rsidP="001C711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B40D99" w14:paraId="4C40451B" w14:textId="77777777" w:rsidTr="001C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512FB5D" w14:textId="1ABCE0FA"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6441D2C9" w14:textId="44455EA0" w:rsidR="00B40D99" w:rsidRDefault="00B40D99" w:rsidP="001C71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B40D99" w14:paraId="55EFCFFB" w14:textId="77777777" w:rsidTr="001C7119">
                        <w:tc>
                          <w:tcPr>
                            <w:cnfStyle w:val="001000000000" w:firstRow="0" w:lastRow="0" w:firstColumn="1" w:lastColumn="0" w:oddVBand="0" w:evenVBand="0" w:oddHBand="0" w:evenHBand="0" w:firstRowFirstColumn="0" w:firstRowLastColumn="0" w:lastRowFirstColumn="0" w:lastRowLastColumn="0"/>
                            <w:tcW w:w="4509" w:type="dxa"/>
                          </w:tcPr>
                          <w:p w14:paraId="58A7FFB6" w14:textId="7E30B7AA"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4009E054" w14:textId="6350D86D" w:rsidR="00B40D99" w:rsidRDefault="00B40D99" w:rsidP="001C71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5C35DA00" w14:textId="329B9A13" w:rsidR="00B40D99" w:rsidRDefault="00B40D99" w:rsidP="00322F5D">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S1, open is 0, close is 1; for result(LED), ON is 1, OFF is 0.</w:t>
                      </w:r>
                    </w:p>
                    <w:p w14:paraId="4671DDD9" w14:textId="77777777" w:rsidR="00B40D99" w:rsidRDefault="00B40D99" w:rsidP="00322F5D">
                      <w:pPr>
                        <w:rPr>
                          <w:rFonts w:ascii="Times New Roman" w:hAnsi="Times New Roman" w:cs="Times New Roman"/>
                        </w:rPr>
                      </w:pPr>
                    </w:p>
                    <w:p w14:paraId="766222F8" w14:textId="079AAD4A" w:rsidR="00B40D99" w:rsidRPr="00796A36" w:rsidRDefault="00B40D99" w:rsidP="00322F5D">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seen as a </w:t>
                      </w:r>
                      <w:r w:rsidRPr="000C3C00">
                        <w:rPr>
                          <w:rFonts w:ascii="Times New Roman" w:hAnsi="Times New Roman" w:cs="Times New Roman" w:hint="eastAsia"/>
                          <w:b/>
                          <w:bCs/>
                        </w:rPr>
                        <w:t>NOT gate</w:t>
                      </w:r>
                      <w:r>
                        <w:rPr>
                          <w:rFonts w:ascii="Times New Roman" w:hAnsi="Times New Roman" w:cs="Times New Roman" w:hint="eastAsia"/>
                        </w:rPr>
                        <w:t>.</w:t>
                      </w:r>
                    </w:p>
                  </w:txbxContent>
                </v:textbox>
                <w10:anchorlock/>
              </v:shape>
            </w:pict>
          </mc:Fallback>
        </mc:AlternateContent>
      </w:r>
    </w:p>
    <w:p w14:paraId="710062A1" w14:textId="71FD5437" w:rsidR="00322F5D" w:rsidRPr="00C97140" w:rsidRDefault="00DB77F9" w:rsidP="00322F5D">
      <w:pPr>
        <w:rPr>
          <w:rFonts w:ascii="Times New Roman" w:hAnsi="Times New Roman" w:cs="Times New Roman"/>
          <w:b/>
          <w:sz w:val="26"/>
          <w:szCs w:val="26"/>
        </w:rPr>
      </w:pPr>
      <w:r w:rsidRPr="00C97140">
        <w:rPr>
          <w:rFonts w:ascii="Times New Roman" w:hAnsi="Times New Roman" w:cs="Times New Roman"/>
          <w:b/>
          <w:sz w:val="26"/>
          <w:szCs w:val="26"/>
        </w:rPr>
        <w:t>NMOS Inverter with R1 = 10kΩ</w:t>
      </w:r>
      <w:r w:rsidR="00083390">
        <w:rPr>
          <w:rFonts w:ascii="Times New Roman" w:hAnsi="Times New Roman" w:cs="Times New Roman"/>
          <w:b/>
          <w:sz w:val="26"/>
          <w:szCs w:val="26"/>
        </w:rPr>
        <w:t xml:space="preserve"> (5.</w:t>
      </w:r>
      <w:r w:rsidR="006420A7">
        <w:rPr>
          <w:rFonts w:ascii="Times New Roman" w:hAnsi="Times New Roman" w:cs="Times New Roman"/>
          <w:b/>
          <w:sz w:val="26"/>
          <w:szCs w:val="26"/>
        </w:rPr>
        <w:t>5</w:t>
      </w:r>
      <w:r w:rsidR="00083390">
        <w:rPr>
          <w:rFonts w:ascii="Times New Roman" w:hAnsi="Times New Roman" w:cs="Times New Roman"/>
          <w:b/>
          <w:sz w:val="26"/>
          <w:szCs w:val="26"/>
        </w:rPr>
        <w:t xml:space="preserve"> points)</w:t>
      </w:r>
    </w:p>
    <w:p w14:paraId="2A4A0266" w14:textId="77777777" w:rsidR="00C97140" w:rsidRDefault="00C97140" w:rsidP="00C97140">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5F3C5D01" wp14:editId="40F9EA57">
                <wp:extent cx="5915025" cy="1057275"/>
                <wp:effectExtent l="0" t="0" r="28575" b="2857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057275"/>
                        </a:xfrm>
                        <a:prstGeom prst="rect">
                          <a:avLst/>
                        </a:prstGeom>
                        <a:solidFill>
                          <a:srgbClr val="FFFFFF"/>
                        </a:solidFill>
                        <a:ln w="9525">
                          <a:solidFill>
                            <a:srgbClr val="000000"/>
                          </a:solidFill>
                          <a:miter lim="800000"/>
                          <a:headEnd/>
                          <a:tailEnd/>
                        </a:ln>
                      </wps:spPr>
                      <wps:txbx>
                        <w:txbxContent>
                          <w:p w14:paraId="4F49E05E" w14:textId="27FDBACE" w:rsidR="00C97140" w:rsidRPr="00796A36" w:rsidRDefault="00C97140" w:rsidP="00C97140">
                            <w:pPr>
                              <w:rPr>
                                <w:rFonts w:ascii="Times New Roman" w:hAnsi="Times New Roman" w:cs="Times New Roman"/>
                              </w:rPr>
                            </w:pPr>
                            <w:r w:rsidRPr="00796A36">
                              <w:rPr>
                                <w:rFonts w:ascii="Times New Roman" w:hAnsi="Times New Roman" w:cs="Times New Roman"/>
                              </w:rPr>
                              <w:t>[</w:t>
                            </w:r>
                            <w:r>
                              <w:rPr>
                                <w:rFonts w:ascii="Times New Roman" w:hAnsi="Times New Roman" w:cs="Times New Roman"/>
                              </w:rPr>
                              <w:t>(</w:t>
                            </w:r>
                            <w:r w:rsidR="003625A9">
                              <w:rPr>
                                <w:rFonts w:ascii="Times New Roman" w:hAnsi="Times New Roman" w:cs="Times New Roman"/>
                              </w:rPr>
                              <w:t>A</w:t>
                            </w:r>
                            <w:r w:rsidRPr="00796A36">
                              <w:rPr>
                                <w:rFonts w:ascii="Times New Roman" w:hAnsi="Times New Roman" w:cs="Times New Roman"/>
                              </w:rPr>
                              <w:t>) Fill out the following information]</w:t>
                            </w:r>
                            <w:r w:rsidR="00083390">
                              <w:rPr>
                                <w:rFonts w:ascii="Times New Roman" w:hAnsi="Times New Roman" w:cs="Times New Roman"/>
                              </w:rPr>
                              <w:t xml:space="preserve"> (1.</w:t>
                            </w:r>
                            <w:r w:rsidR="006420A7">
                              <w:rPr>
                                <w:rFonts w:ascii="Times New Roman" w:hAnsi="Times New Roman" w:cs="Times New Roman"/>
                              </w:rPr>
                              <w:t>0</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266"/>
                              <w:gridCol w:w="1710"/>
                            </w:tblGrid>
                            <w:tr w:rsidR="00C97140" w:rsidRPr="00796A36" w14:paraId="6AEC2233" w14:textId="77777777" w:rsidTr="00F267C6">
                              <w:tc>
                                <w:tcPr>
                                  <w:tcW w:w="1800" w:type="dxa"/>
                                  <w:shd w:val="clear" w:color="auto" w:fill="F2F2F2" w:themeFill="background1" w:themeFillShade="F2"/>
                                </w:tcPr>
                                <w:p w14:paraId="60315096"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5EED6D8C" w14:textId="77777777" w:rsidR="00C97140" w:rsidRPr="00796A36" w:rsidRDefault="00C97140"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in</w:t>
                                  </w:r>
                                </w:p>
                              </w:tc>
                              <w:tc>
                                <w:tcPr>
                                  <w:tcW w:w="1238" w:type="dxa"/>
                                </w:tcPr>
                                <w:p w14:paraId="559072A5" w14:textId="77777777" w:rsidR="00C97140" w:rsidRPr="00796A36" w:rsidRDefault="00C97140"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
                              </w:tc>
                              <w:tc>
                                <w:tcPr>
                                  <w:tcW w:w="1710" w:type="dxa"/>
                                </w:tcPr>
                                <w:p w14:paraId="218AF52A"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C97140" w:rsidRPr="00796A36" w14:paraId="440D094F" w14:textId="77777777" w:rsidTr="00F267C6">
                              <w:tc>
                                <w:tcPr>
                                  <w:tcW w:w="1800" w:type="dxa"/>
                                  <w:shd w:val="clear" w:color="auto" w:fill="F2F2F2" w:themeFill="background1" w:themeFillShade="F2"/>
                                </w:tcPr>
                                <w:p w14:paraId="7FE8E57A"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24B86957" w14:textId="3262482F" w:rsidR="00C97140"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-0.007m</w:t>
                                  </w:r>
                                  <w:r w:rsidR="00F267C6">
                                    <w:rPr>
                                      <w:rFonts w:ascii="Times New Roman" w:hAnsi="Times New Roman" w:cs="Times New Roman" w:hint="eastAsia"/>
                                      <w:sz w:val="28"/>
                                      <w:szCs w:val="28"/>
                                    </w:rPr>
                                    <w:t>V</w:t>
                                  </w:r>
                                </w:p>
                              </w:tc>
                              <w:tc>
                                <w:tcPr>
                                  <w:tcW w:w="1238" w:type="dxa"/>
                                </w:tcPr>
                                <w:p w14:paraId="51ADF75C" w14:textId="3F1BC56F"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4.9708V</w:t>
                                  </w:r>
                                </w:p>
                              </w:tc>
                              <w:tc>
                                <w:tcPr>
                                  <w:tcW w:w="1710" w:type="dxa"/>
                                </w:tcPr>
                                <w:p w14:paraId="19F76C93" w14:textId="5DB3E1E2"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C97140" w:rsidRPr="00796A36" w14:paraId="62DC0A5D" w14:textId="77777777" w:rsidTr="00F267C6">
                              <w:tc>
                                <w:tcPr>
                                  <w:tcW w:w="1800" w:type="dxa"/>
                                  <w:shd w:val="clear" w:color="auto" w:fill="F2F2F2" w:themeFill="background1" w:themeFillShade="F2"/>
                                </w:tcPr>
                                <w:p w14:paraId="432B0799"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64CF41A3" w14:textId="47E5E80B" w:rsidR="00C97140"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4.9978</w:t>
                                  </w:r>
                                  <w:r w:rsidR="00F267C6">
                                    <w:rPr>
                                      <w:rFonts w:ascii="Times New Roman" w:hAnsi="Times New Roman" w:cs="Times New Roman" w:hint="eastAsia"/>
                                      <w:sz w:val="28"/>
                                      <w:szCs w:val="28"/>
                                    </w:rPr>
                                    <w:t>V</w:t>
                                  </w:r>
                                </w:p>
                              </w:tc>
                              <w:tc>
                                <w:tcPr>
                                  <w:tcW w:w="1238" w:type="dxa"/>
                                </w:tcPr>
                                <w:p w14:paraId="7E15E7DF" w14:textId="34678379"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0.921mV</w:t>
                                  </w:r>
                                </w:p>
                              </w:tc>
                              <w:tc>
                                <w:tcPr>
                                  <w:tcW w:w="1710" w:type="dxa"/>
                                </w:tcPr>
                                <w:p w14:paraId="296D582A" w14:textId="32B7197E"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2E867A16" w14:textId="77777777" w:rsidR="00C97140" w:rsidRPr="00A14FAD" w:rsidRDefault="00C97140" w:rsidP="00C97140">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5F3C5D01" id="Text Box 5" o:spid="_x0000_s1032" type="#_x0000_t202" style="width:465.7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">
                <v:textbox>
                  <w:txbxContent>
                    <w:p w14:paraId="4F49E05E" w14:textId="27FDBACE" w:rsidR="00C97140" w:rsidRPr="00796A36" w:rsidRDefault="00C97140" w:rsidP="00C97140">
                      <w:pPr>
                        <w:rPr>
                          <w:rFonts w:ascii="Times New Roman" w:hAnsi="Times New Roman" w:cs="Times New Roman"/>
                        </w:rPr>
                      </w:pPr>
                      <w:r w:rsidRPr="00796A36">
                        <w:rPr>
                          <w:rFonts w:ascii="Times New Roman" w:hAnsi="Times New Roman" w:cs="Times New Roman"/>
                        </w:rPr>
                        <w:t>[</w:t>
                      </w:r>
                      <w:r>
                        <w:rPr>
                          <w:rFonts w:ascii="Times New Roman" w:hAnsi="Times New Roman" w:cs="Times New Roman"/>
                        </w:rPr>
                        <w:t>(</w:t>
                      </w:r>
                      <w:r w:rsidR="003625A9">
                        <w:rPr>
                          <w:rFonts w:ascii="Times New Roman" w:hAnsi="Times New Roman" w:cs="Times New Roman"/>
                        </w:rPr>
                        <w:t>A</w:t>
                      </w:r>
                      <w:r w:rsidRPr="00796A36">
                        <w:rPr>
                          <w:rFonts w:ascii="Times New Roman" w:hAnsi="Times New Roman" w:cs="Times New Roman"/>
                        </w:rPr>
                        <w:t>) Fill out the following information]</w:t>
                      </w:r>
                      <w:r w:rsidR="00083390">
                        <w:rPr>
                          <w:rFonts w:ascii="Times New Roman" w:hAnsi="Times New Roman" w:cs="Times New Roman"/>
                        </w:rPr>
                        <w:t xml:space="preserve"> (1.</w:t>
                      </w:r>
                      <w:r w:rsidR="006420A7">
                        <w:rPr>
                          <w:rFonts w:ascii="Times New Roman" w:hAnsi="Times New Roman" w:cs="Times New Roman"/>
                        </w:rPr>
                        <w:t>0</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456"/>
                        <w:gridCol w:w="1266"/>
                        <w:gridCol w:w="1710"/>
                      </w:tblGrid>
                      <w:tr w:rsidR="00C97140" w:rsidRPr="00796A36" w14:paraId="6AEC2233" w14:textId="77777777" w:rsidTr="00F267C6">
                        <w:tc>
                          <w:tcPr>
                            <w:tcW w:w="1800" w:type="dxa"/>
                            <w:shd w:val="clear" w:color="auto" w:fill="F2F2F2" w:themeFill="background1" w:themeFillShade="F2"/>
                          </w:tcPr>
                          <w:p w14:paraId="60315096"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
                          <w:p w14:paraId="5EED6D8C" w14:textId="77777777" w:rsidR="00C97140" w:rsidRPr="00796A36" w:rsidRDefault="00C97140"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in</w:t>
                            </w:r>
                          </w:p>
                        </w:tc>
                        <w:tc>
                          <w:tcPr>
                            <w:tcW w:w="1238" w:type="dxa"/>
                          </w:tcPr>
                          <w:p w14:paraId="559072A5" w14:textId="77777777" w:rsidR="00C97140" w:rsidRPr="00796A36" w:rsidRDefault="00C97140" w:rsidP="00322F5D">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
                        </w:tc>
                        <w:tc>
                          <w:tcPr>
                            <w:tcW w:w="1710" w:type="dxa"/>
                          </w:tcPr>
                          <w:p w14:paraId="218AF52A"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C97140" w:rsidRPr="00796A36" w14:paraId="440D094F" w14:textId="77777777" w:rsidTr="00F267C6">
                        <w:tc>
                          <w:tcPr>
                            <w:tcW w:w="1800" w:type="dxa"/>
                            <w:shd w:val="clear" w:color="auto" w:fill="F2F2F2" w:themeFill="background1" w:themeFillShade="F2"/>
                          </w:tcPr>
                          <w:p w14:paraId="7FE8E57A"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
                          <w:p w14:paraId="24B86957" w14:textId="3262482F" w:rsidR="00C97140"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-0.007m</w:t>
                            </w:r>
                            <w:r w:rsidR="00F267C6">
                              <w:rPr>
                                <w:rFonts w:ascii="Times New Roman" w:hAnsi="Times New Roman" w:cs="Times New Roman" w:hint="eastAsia"/>
                                <w:sz w:val="28"/>
                                <w:szCs w:val="28"/>
                              </w:rPr>
                              <w:t>V</w:t>
                            </w:r>
                          </w:p>
                        </w:tc>
                        <w:tc>
                          <w:tcPr>
                            <w:tcW w:w="1238" w:type="dxa"/>
                          </w:tcPr>
                          <w:p w14:paraId="51ADF75C" w14:textId="3F1BC56F"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4.9708V</w:t>
                            </w:r>
                          </w:p>
                        </w:tc>
                        <w:tc>
                          <w:tcPr>
                            <w:tcW w:w="1710" w:type="dxa"/>
                          </w:tcPr>
                          <w:p w14:paraId="19F76C93" w14:textId="5DB3E1E2"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C97140" w:rsidRPr="00796A36" w14:paraId="62DC0A5D" w14:textId="77777777" w:rsidTr="00F267C6">
                        <w:tc>
                          <w:tcPr>
                            <w:tcW w:w="1800" w:type="dxa"/>
                            <w:shd w:val="clear" w:color="auto" w:fill="F2F2F2" w:themeFill="background1" w:themeFillShade="F2"/>
                          </w:tcPr>
                          <w:p w14:paraId="432B0799" w14:textId="77777777" w:rsidR="00C97140" w:rsidRPr="00796A36" w:rsidRDefault="00C97140" w:rsidP="00322F5D">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
                          <w:p w14:paraId="64CF41A3" w14:textId="47E5E80B" w:rsidR="00C97140" w:rsidRPr="00796A36" w:rsidRDefault="00B2047E" w:rsidP="00322F5D">
                            <w:pPr>
                              <w:rPr>
                                <w:rFonts w:ascii="Times New Roman" w:hAnsi="Times New Roman" w:cs="Times New Roman"/>
                                <w:sz w:val="28"/>
                                <w:szCs w:val="28"/>
                              </w:rPr>
                            </w:pPr>
                            <w:r>
                              <w:rPr>
                                <w:rFonts w:ascii="Times New Roman" w:hAnsi="Times New Roman" w:cs="Times New Roman" w:hint="eastAsia"/>
                                <w:sz w:val="28"/>
                                <w:szCs w:val="28"/>
                              </w:rPr>
                              <w:t>4.9978</w:t>
                            </w:r>
                            <w:r w:rsidR="00F267C6">
                              <w:rPr>
                                <w:rFonts w:ascii="Times New Roman" w:hAnsi="Times New Roman" w:cs="Times New Roman" w:hint="eastAsia"/>
                                <w:sz w:val="28"/>
                                <w:szCs w:val="28"/>
                              </w:rPr>
                              <w:t>V</w:t>
                            </w:r>
                          </w:p>
                        </w:tc>
                        <w:tc>
                          <w:tcPr>
                            <w:tcW w:w="1238" w:type="dxa"/>
                          </w:tcPr>
                          <w:p w14:paraId="7E15E7DF" w14:textId="34678379"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0.921mV</w:t>
                            </w:r>
                          </w:p>
                        </w:tc>
                        <w:tc>
                          <w:tcPr>
                            <w:tcW w:w="1710" w:type="dxa"/>
                          </w:tcPr>
                          <w:p w14:paraId="296D582A" w14:textId="32B7197E" w:rsidR="00C97140" w:rsidRPr="00796A36"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2E867A16" w14:textId="77777777" w:rsidR="00C97140" w:rsidRPr="00A14FAD" w:rsidRDefault="00C97140" w:rsidP="00C97140">
                      <w:pPr>
                        <w:spacing w:after="0"/>
                        <w:rPr>
                          <w:sz w:val="28"/>
                          <w:szCs w:val="28"/>
                        </w:rPr>
                      </w:pPr>
                    </w:p>
                  </w:txbxContent>
                </v:textbox>
                <w10:anchorlock/>
              </v:shape>
            </w:pict>
          </mc:Fallback>
        </mc:AlternateContent>
      </w:r>
    </w:p>
    <w:p w14:paraId="059BB0D7" w14:textId="33F1263E" w:rsidR="00C97140" w:rsidRPr="00C97140" w:rsidRDefault="00C97140" w:rsidP="00322F5D">
      <w:pPr>
        <w:rPr>
          <w:rFonts w:ascii="Times New Roman" w:hAnsi="Times New Roman" w:cs="Times New Roman"/>
          <w:bCs/>
          <w:sz w:val="28"/>
        </w:rPr>
      </w:pPr>
      <w:r w:rsidRPr="00322F5D">
        <w:rPr>
          <w:rFonts w:ascii="Times New Roman" w:hAnsi="Times New Roman" w:cs="Times New Roman"/>
          <w:noProof/>
        </w:rPr>
        <w:lastRenderedPageBreak/>
        <mc:AlternateContent>
          <mc:Choice Requires="wps">
            <w:drawing>
              <wp:inline distT="0" distB="0" distL="0" distR="0" wp14:anchorId="4554EC85" wp14:editId="0572F104">
                <wp:extent cx="5915025" cy="2571750"/>
                <wp:effectExtent l="0" t="0" r="28575" b="1905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571750"/>
                        </a:xfrm>
                        <a:prstGeom prst="rect">
                          <a:avLst/>
                        </a:prstGeom>
                        <a:solidFill>
                          <a:srgbClr val="FFFFFF"/>
                        </a:solidFill>
                        <a:ln w="9525">
                          <a:solidFill>
                            <a:srgbClr val="000000"/>
                          </a:solidFill>
                          <a:miter lim="800000"/>
                          <a:headEnd/>
                          <a:tailEnd/>
                        </a:ln>
                      </wps:spPr>
                      <wps:txbx>
                        <w:txbxContent>
                          <w:p w14:paraId="360D3684" w14:textId="5F654B75" w:rsidR="00C97140" w:rsidRDefault="00C97140" w:rsidP="00C97140">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4AE2766F" w14:textId="77777777" w:rsidR="00B40D99" w:rsidRDefault="00B40D99" w:rsidP="00B40D99">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NOT gate</w:t>
                            </w:r>
                          </w:p>
                          <w:tbl>
                            <w:tblPr>
                              <w:tblStyle w:val="4-5"/>
                              <w:tblW w:w="0" w:type="auto"/>
                              <w:tblLook w:val="04A0" w:firstRow="1" w:lastRow="0" w:firstColumn="1" w:lastColumn="0" w:noHBand="0" w:noVBand="1"/>
                            </w:tblPr>
                            <w:tblGrid>
                              <w:gridCol w:w="4509"/>
                              <w:gridCol w:w="4509"/>
                            </w:tblGrid>
                            <w:tr w:rsidR="00B40D99" w14:paraId="6118142F" w14:textId="77777777" w:rsidTr="00B06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CE658AA" w14:textId="77777777" w:rsidR="00B40D99" w:rsidRDefault="00B40D99" w:rsidP="001C7119">
                                  <w:pPr>
                                    <w:jc w:val="center"/>
                                    <w:rPr>
                                      <w:rFonts w:ascii="Times New Roman" w:hAnsi="Times New Roman" w:cs="Times New Roman"/>
                                    </w:rPr>
                                  </w:pPr>
                                  <w:r>
                                    <w:rPr>
                                      <w:rFonts w:ascii="Times New Roman" w:hAnsi="Times New Roman" w:cs="Times New Roman" w:hint="eastAsia"/>
                                    </w:rPr>
                                    <w:t>S1</w:t>
                                  </w:r>
                                </w:p>
                              </w:tc>
                              <w:tc>
                                <w:tcPr>
                                  <w:tcW w:w="4509" w:type="dxa"/>
                                </w:tcPr>
                                <w:p w14:paraId="5BE45184" w14:textId="77777777" w:rsidR="00B40D99" w:rsidRDefault="00B40D99" w:rsidP="001C711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B40D99" w14:paraId="29FBAC3E"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3CB4A1B" w14:textId="77777777"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58E6D163" w14:textId="77777777" w:rsidR="00B40D99" w:rsidRDefault="00B40D99" w:rsidP="001C71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B40D99" w14:paraId="47CAC565" w14:textId="77777777" w:rsidTr="00B06C94">
                              <w:tc>
                                <w:tcPr>
                                  <w:cnfStyle w:val="001000000000" w:firstRow="0" w:lastRow="0" w:firstColumn="1" w:lastColumn="0" w:oddVBand="0" w:evenVBand="0" w:oddHBand="0" w:evenHBand="0" w:firstRowFirstColumn="0" w:firstRowLastColumn="0" w:lastRowFirstColumn="0" w:lastRowLastColumn="0"/>
                                  <w:tcW w:w="4509" w:type="dxa"/>
                                </w:tcPr>
                                <w:p w14:paraId="370B81DE" w14:textId="77777777"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4F81F618" w14:textId="77777777" w:rsidR="00B40D99" w:rsidRDefault="00B40D99" w:rsidP="001C71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490382E4" w14:textId="77777777" w:rsidR="00B40D99" w:rsidRDefault="00B40D99" w:rsidP="00B40D99">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S1,</w:t>
                            </w:r>
                            <w:bookmarkStart w:id="0" w:name="OLE_LINK1"/>
                            <w:r>
                              <w:rPr>
                                <w:rFonts w:ascii="Times New Roman" w:hAnsi="Times New Roman" w:cs="Times New Roman" w:hint="eastAsia"/>
                              </w:rPr>
                              <w:t xml:space="preserve"> open is 0, close is 1; for result(LED), ON is 1, OFF is 0.</w:t>
                            </w:r>
                            <w:bookmarkEnd w:id="0"/>
                          </w:p>
                          <w:p w14:paraId="26C13E72" w14:textId="77777777" w:rsidR="00B40D99" w:rsidRDefault="00B40D99" w:rsidP="00B40D99">
                            <w:pPr>
                              <w:rPr>
                                <w:rFonts w:ascii="Times New Roman" w:hAnsi="Times New Roman" w:cs="Times New Roman"/>
                              </w:rPr>
                            </w:pPr>
                          </w:p>
                          <w:p w14:paraId="5E85582E" w14:textId="77777777" w:rsidR="00B40D99" w:rsidRPr="00796A36" w:rsidRDefault="00B40D99" w:rsidP="00B40D99">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seen as a </w:t>
                            </w:r>
                            <w:r w:rsidRPr="000C3C00">
                              <w:rPr>
                                <w:rFonts w:ascii="Times New Roman" w:hAnsi="Times New Roman" w:cs="Times New Roman" w:hint="eastAsia"/>
                                <w:b/>
                                <w:bCs/>
                              </w:rPr>
                              <w:t>NOT gate</w:t>
                            </w:r>
                            <w:r>
                              <w:rPr>
                                <w:rFonts w:ascii="Times New Roman" w:hAnsi="Times New Roman" w:cs="Times New Roman" w:hint="eastAsia"/>
                              </w:rPr>
                              <w:t>.</w:t>
                            </w:r>
                          </w:p>
                          <w:p w14:paraId="52CAD88D" w14:textId="77777777" w:rsidR="00B40D99" w:rsidRPr="00B40D99" w:rsidRDefault="00B40D99" w:rsidP="00C97140">
                            <w:pPr>
                              <w:rPr>
                                <w:rFonts w:ascii="Times New Roman" w:hAnsi="Times New Roman" w:cs="Times New Roman"/>
                              </w:rPr>
                            </w:pPr>
                          </w:p>
                        </w:txbxContent>
                      </wps:txbx>
                      <wps:bodyPr rot="0" vert="horz" wrap="square" lIns="91440" tIns="45720" rIns="91440" bIns="45720" anchor="ctr" anchorCtr="0">
                        <a:noAutofit/>
                      </wps:bodyPr>
                    </wps:wsp>
                  </a:graphicData>
                </a:graphic>
              </wp:inline>
            </w:drawing>
          </mc:Choice>
          <mc:Fallback>
            <w:pict>
              <v:shape w14:anchorId="4554EC85" id="Text Box 6" o:spid="_x0000_s1033" type="#_x0000_t202" style="width:465.75pt;height:2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">
                <v:textbox>
                  <w:txbxContent>
                    <w:p w14:paraId="360D3684" w14:textId="5F654B75" w:rsidR="00C97140" w:rsidRDefault="00C97140" w:rsidP="00C97140">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4AE2766F" w14:textId="77777777" w:rsidR="00B40D99" w:rsidRDefault="00B40D99" w:rsidP="00B40D99">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NOT gate</w:t>
                      </w:r>
                    </w:p>
                    <w:tbl>
                      <w:tblPr>
                        <w:tblStyle w:val="4-5"/>
                        <w:tblW w:w="0" w:type="auto"/>
                        <w:tblLook w:val="04A0" w:firstRow="1" w:lastRow="0" w:firstColumn="1" w:lastColumn="0" w:noHBand="0" w:noVBand="1"/>
                      </w:tblPr>
                      <w:tblGrid>
                        <w:gridCol w:w="4509"/>
                        <w:gridCol w:w="4509"/>
                      </w:tblGrid>
                      <w:tr w:rsidR="00B40D99" w14:paraId="6118142F" w14:textId="77777777" w:rsidTr="00B06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CE658AA" w14:textId="77777777" w:rsidR="00B40D99" w:rsidRDefault="00B40D99" w:rsidP="001C7119">
                            <w:pPr>
                              <w:jc w:val="center"/>
                              <w:rPr>
                                <w:rFonts w:ascii="Times New Roman" w:hAnsi="Times New Roman" w:cs="Times New Roman"/>
                              </w:rPr>
                            </w:pPr>
                            <w:r>
                              <w:rPr>
                                <w:rFonts w:ascii="Times New Roman" w:hAnsi="Times New Roman" w:cs="Times New Roman" w:hint="eastAsia"/>
                              </w:rPr>
                              <w:t>S1</w:t>
                            </w:r>
                          </w:p>
                        </w:tc>
                        <w:tc>
                          <w:tcPr>
                            <w:tcW w:w="4509" w:type="dxa"/>
                          </w:tcPr>
                          <w:p w14:paraId="5BE45184" w14:textId="77777777" w:rsidR="00B40D99" w:rsidRDefault="00B40D99" w:rsidP="001C711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B40D99" w14:paraId="29FBAC3E"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3CB4A1B" w14:textId="77777777"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58E6D163" w14:textId="77777777" w:rsidR="00B40D99" w:rsidRDefault="00B40D99" w:rsidP="001C71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B40D99" w14:paraId="47CAC565" w14:textId="77777777" w:rsidTr="00B06C94">
                        <w:tc>
                          <w:tcPr>
                            <w:cnfStyle w:val="001000000000" w:firstRow="0" w:lastRow="0" w:firstColumn="1" w:lastColumn="0" w:oddVBand="0" w:evenVBand="0" w:oddHBand="0" w:evenHBand="0" w:firstRowFirstColumn="0" w:firstRowLastColumn="0" w:lastRowFirstColumn="0" w:lastRowLastColumn="0"/>
                            <w:tcW w:w="4509" w:type="dxa"/>
                          </w:tcPr>
                          <w:p w14:paraId="370B81DE" w14:textId="77777777" w:rsidR="00B40D99" w:rsidRPr="00B40D99" w:rsidRDefault="00B40D99" w:rsidP="001C7119">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4F81F618" w14:textId="77777777" w:rsidR="00B40D99" w:rsidRDefault="00B40D99" w:rsidP="001C71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490382E4" w14:textId="77777777" w:rsidR="00B40D99" w:rsidRDefault="00B40D99" w:rsidP="00B40D99">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S1,</w:t>
                      </w:r>
                      <w:bookmarkStart w:id="1" w:name="OLE_LINK1"/>
                      <w:r>
                        <w:rPr>
                          <w:rFonts w:ascii="Times New Roman" w:hAnsi="Times New Roman" w:cs="Times New Roman" w:hint="eastAsia"/>
                        </w:rPr>
                        <w:t xml:space="preserve"> open is 0, close is 1; for result(LED), ON is 1, OFF is 0.</w:t>
                      </w:r>
                      <w:bookmarkEnd w:id="1"/>
                    </w:p>
                    <w:p w14:paraId="26C13E72" w14:textId="77777777" w:rsidR="00B40D99" w:rsidRDefault="00B40D99" w:rsidP="00B40D99">
                      <w:pPr>
                        <w:rPr>
                          <w:rFonts w:ascii="Times New Roman" w:hAnsi="Times New Roman" w:cs="Times New Roman"/>
                        </w:rPr>
                      </w:pPr>
                    </w:p>
                    <w:p w14:paraId="5E85582E" w14:textId="77777777" w:rsidR="00B40D99" w:rsidRPr="00796A36" w:rsidRDefault="00B40D99" w:rsidP="00B40D99">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seen as a </w:t>
                      </w:r>
                      <w:r w:rsidRPr="000C3C00">
                        <w:rPr>
                          <w:rFonts w:ascii="Times New Roman" w:hAnsi="Times New Roman" w:cs="Times New Roman" w:hint="eastAsia"/>
                          <w:b/>
                          <w:bCs/>
                        </w:rPr>
                        <w:t>NOT gate</w:t>
                      </w:r>
                      <w:r>
                        <w:rPr>
                          <w:rFonts w:ascii="Times New Roman" w:hAnsi="Times New Roman" w:cs="Times New Roman" w:hint="eastAsia"/>
                        </w:rPr>
                        <w:t>.</w:t>
                      </w:r>
                    </w:p>
                    <w:p w14:paraId="52CAD88D" w14:textId="77777777" w:rsidR="00B40D99" w:rsidRPr="00B40D99" w:rsidRDefault="00B40D99" w:rsidP="00C97140">
                      <w:pPr>
                        <w:rPr>
                          <w:rFonts w:ascii="Times New Roman" w:hAnsi="Times New Roman" w:cs="Times New Roman"/>
                        </w:rPr>
                      </w:pPr>
                    </w:p>
                  </w:txbxContent>
                </v:textbox>
                <w10:anchorlock/>
              </v:shape>
            </w:pict>
          </mc:Fallback>
        </mc:AlternateContent>
      </w:r>
    </w:p>
    <w:p w14:paraId="36D49C6C" w14:textId="77777777" w:rsidR="00322F5D" w:rsidRPr="00322F5D" w:rsidRDefault="00322F5D" w:rsidP="00322F5D">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4F365F54" wp14:editId="16A237A8">
                <wp:extent cx="5915025" cy="1914525"/>
                <wp:effectExtent l="0" t="0" r="28575" b="28575"/>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914525"/>
                        </a:xfrm>
                        <a:prstGeom prst="rect">
                          <a:avLst/>
                        </a:prstGeom>
                        <a:solidFill>
                          <a:srgbClr val="FFFFFF"/>
                        </a:solidFill>
                        <a:ln w="9525">
                          <a:solidFill>
                            <a:srgbClr val="000000"/>
                          </a:solidFill>
                          <a:miter lim="800000"/>
                          <a:headEnd/>
                          <a:tailEnd/>
                        </a:ln>
                      </wps:spPr>
                      <wps:txbx>
                        <w:txbxContent>
                          <w:p w14:paraId="788CCB7B" w14:textId="2D6CC2F1" w:rsidR="00322F5D" w:rsidRDefault="00322F5D" w:rsidP="00322F5D">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C</w:t>
                            </w:r>
                            <w:r w:rsidRPr="00322F5D">
                              <w:rPr>
                                <w:rFonts w:ascii="Times New Roman" w:hAnsi="Times New Roman" w:cs="Times New Roman"/>
                              </w:rPr>
                              <w:t xml:space="preserve">) </w:t>
                            </w:r>
                            <w:r w:rsidR="00C97140">
                              <w:rPr>
                                <w:rFonts w:ascii="Times New Roman" w:hAnsi="Times New Roman" w:cs="Times New Roman"/>
                              </w:rPr>
                              <w:t xml:space="preserve">Compare </w:t>
                            </w:r>
                            <w:r w:rsidR="004305CA">
                              <w:rPr>
                                <w:rFonts w:ascii="Times New Roman" w:hAnsi="Times New Roman" w:cs="Times New Roman"/>
                              </w:rPr>
                              <w:t>V</w:t>
                            </w:r>
                            <w:r w:rsidR="004305CA">
                              <w:rPr>
                                <w:rFonts w:ascii="Times New Roman" w:hAnsi="Times New Roman" w:cs="Times New Roman"/>
                                <w:vertAlign w:val="subscript"/>
                              </w:rPr>
                              <w:t>in</w:t>
                            </w:r>
                            <w:r w:rsidR="004305CA">
                              <w:rPr>
                                <w:rFonts w:ascii="Times New Roman" w:hAnsi="Times New Roman" w:cs="Times New Roman"/>
                              </w:rPr>
                              <w:t xml:space="preserve"> and V</w:t>
                            </w:r>
                            <w:r w:rsidR="004305CA">
                              <w:rPr>
                                <w:rFonts w:ascii="Times New Roman" w:hAnsi="Times New Roman" w:cs="Times New Roman"/>
                                <w:vertAlign w:val="subscript"/>
                              </w:rPr>
                              <w:t>out</w:t>
                            </w:r>
                            <w:r w:rsidR="004305CA">
                              <w:rPr>
                                <w:rFonts w:ascii="Times New Roman" w:hAnsi="Times New Roman" w:cs="Times New Roman"/>
                              </w:rPr>
                              <w:t xml:space="preserve"> measurements to V</w:t>
                            </w:r>
                            <w:r w:rsidR="004305CA">
                              <w:rPr>
                                <w:rFonts w:ascii="Times New Roman" w:hAnsi="Times New Roman" w:cs="Times New Roman"/>
                                <w:vertAlign w:val="subscript"/>
                              </w:rPr>
                              <w:t>DD</w:t>
                            </w:r>
                            <w:r w:rsidR="004305CA">
                              <w:rPr>
                                <w:rFonts w:ascii="Times New Roman" w:hAnsi="Times New Roman" w:cs="Times New Roman"/>
                              </w:rPr>
                              <w:t xml:space="preserve"> and GND. Explain, in terms of known circuit laws, the values you obtained.</w:t>
                            </w:r>
                            <w:r w:rsidRPr="00322F5D">
                              <w:rPr>
                                <w:rFonts w:ascii="Times New Roman" w:hAnsi="Times New Roman" w:cs="Times New Roman"/>
                              </w:rPr>
                              <w:t>]</w:t>
                            </w:r>
                            <w:r w:rsidR="00083390">
                              <w:rPr>
                                <w:rFonts w:ascii="Times New Roman" w:hAnsi="Times New Roman" w:cs="Times New Roman"/>
                              </w:rPr>
                              <w:t xml:space="preserve"> (</w:t>
                            </w:r>
                            <w:r w:rsidR="006420A7">
                              <w:rPr>
                                <w:rFonts w:ascii="Times New Roman" w:hAnsi="Times New Roman" w:cs="Times New Roman"/>
                              </w:rPr>
                              <w:t>1.5</w:t>
                            </w:r>
                            <w:r w:rsidR="00083390">
                              <w:rPr>
                                <w:rFonts w:ascii="Times New Roman" w:hAnsi="Times New Roman" w:cs="Times New Roman"/>
                              </w:rPr>
                              <w:t xml:space="preserve"> po</w:t>
                            </w:r>
                            <w:r w:rsidR="006420A7">
                              <w:rPr>
                                <w:rFonts w:ascii="Times New Roman" w:hAnsi="Times New Roman" w:cs="Times New Roman"/>
                              </w:rPr>
                              <w:t>i</w:t>
                            </w:r>
                            <w:r w:rsidR="00083390">
                              <w:rPr>
                                <w:rFonts w:ascii="Times New Roman" w:hAnsi="Times New Roman" w:cs="Times New Roman"/>
                              </w:rPr>
                              <w:t>nt</w:t>
                            </w:r>
                            <w:r w:rsidR="006420A7">
                              <w:rPr>
                                <w:rFonts w:ascii="Times New Roman" w:hAnsi="Times New Roman" w:cs="Times New Roman"/>
                              </w:rPr>
                              <w:t>s</w:t>
                            </w:r>
                            <w:r w:rsidR="00083390">
                              <w:rPr>
                                <w:rFonts w:ascii="Times New Roman" w:hAnsi="Times New Roman" w:cs="Times New Roman"/>
                              </w:rPr>
                              <w:t>)</w:t>
                            </w:r>
                          </w:p>
                          <w:p w14:paraId="5DC2D22A" w14:textId="5AB5F387" w:rsidR="00F267C6" w:rsidRDefault="00F267C6" w:rsidP="00322F5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in</w:t>
                            </w:r>
                            <w:r w:rsidRPr="00F267C6">
                              <w:rPr>
                                <w:rFonts w:ascii="Times New Roman" w:hAnsi="Times New Roman" w:cs="Times New Roman" w:hint="eastAsia"/>
                                <w:b/>
                                <w:bCs/>
                              </w:rPr>
                              <w:t xml:space="preserve"> is big enough</w:t>
                            </w:r>
                            <w:r>
                              <w:rPr>
                                <w:rFonts w:ascii="Times New Roman" w:hAnsi="Times New Roman" w:cs="Times New Roman" w:hint="eastAsia"/>
                              </w:rPr>
                              <w:t xml:space="preserve">, there is </w:t>
                            </w:r>
                            <w:r w:rsidRPr="00F267C6">
                              <w:rPr>
                                <w:rFonts w:ascii="Times New Roman" w:hAnsi="Times New Roman" w:cs="Times New Roman" w:hint="eastAsia"/>
                                <w:b/>
                                <w:bCs/>
                              </w:rPr>
                              <w:t>enough voltage differences between G and S</w:t>
                            </w:r>
                            <w:r>
                              <w:rPr>
                                <w:rFonts w:ascii="Times New Roman" w:hAnsi="Times New Roman" w:cs="Times New Roman" w:hint="eastAsia"/>
                              </w:rPr>
                              <w:t xml:space="preserve"> of the NMOS, the NMOS will operate as if it were a </w:t>
                            </w:r>
                            <w:r w:rsidRPr="00F267C6">
                              <w:rPr>
                                <w:rFonts w:ascii="Times New Roman" w:hAnsi="Times New Roman" w:cs="Times New Roman" w:hint="eastAsia"/>
                                <w:b/>
                                <w:bCs/>
                              </w:rPr>
                              <w:t>closed switch</w:t>
                            </w:r>
                            <w:r>
                              <w:rPr>
                                <w:rFonts w:ascii="Times New Roman" w:hAnsi="Times New Roman" w:cs="Times New Roman" w:hint="eastAsia"/>
                              </w:rPr>
                              <w:t xml:space="preserve">, so the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out</w:t>
                            </w:r>
                            <w:r w:rsidRPr="00F267C6">
                              <w:rPr>
                                <w:rFonts w:ascii="Times New Roman" w:hAnsi="Times New Roman" w:cs="Times New Roman" w:hint="eastAsia"/>
                                <w:b/>
                                <w:bCs/>
                              </w:rPr>
                              <w:t xml:space="preserve"> is small</w:t>
                            </w:r>
                            <w:r>
                              <w:rPr>
                                <w:rFonts w:ascii="Times New Roman" w:hAnsi="Times New Roman" w:cs="Times New Roman" w:hint="eastAsia"/>
                              </w:rPr>
                              <w:t xml:space="preserve">, the </w:t>
                            </w:r>
                            <w:r w:rsidRPr="00F267C6">
                              <w:rPr>
                                <w:rFonts w:ascii="Times New Roman" w:hAnsi="Times New Roman" w:cs="Times New Roman" w:hint="eastAsia"/>
                                <w:b/>
                                <w:bCs/>
                              </w:rPr>
                              <w:t>LED is off</w:t>
                            </w:r>
                            <w:r>
                              <w:rPr>
                                <w:rFonts w:ascii="Times New Roman" w:hAnsi="Times New Roman" w:cs="Times New Roman" w:hint="eastAsia"/>
                              </w:rPr>
                              <w:t>.</w:t>
                            </w:r>
                          </w:p>
                          <w:p w14:paraId="3B310A78" w14:textId="11F2CA13" w:rsidR="00F267C6" w:rsidRPr="00F267C6" w:rsidRDefault="00F267C6" w:rsidP="00322F5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 xml:space="preserve">in </w:t>
                            </w:r>
                            <w:r w:rsidRPr="00F267C6">
                              <w:rPr>
                                <w:rFonts w:ascii="Times New Roman" w:hAnsi="Times New Roman" w:cs="Times New Roman" w:hint="eastAsia"/>
                                <w:b/>
                                <w:bCs/>
                              </w:rPr>
                              <w:t>is small</w:t>
                            </w:r>
                            <w:r>
                              <w:rPr>
                                <w:rFonts w:ascii="Times New Roman" w:hAnsi="Times New Roman" w:cs="Times New Roman" w:hint="eastAsia"/>
                              </w:rPr>
                              <w:t xml:space="preserve">, there is </w:t>
                            </w:r>
                            <w:r w:rsidRPr="00F267C6">
                              <w:rPr>
                                <w:rFonts w:ascii="Times New Roman" w:hAnsi="Times New Roman" w:cs="Times New Roman" w:hint="eastAsia"/>
                                <w:b/>
                                <w:bCs/>
                              </w:rPr>
                              <w:t>not enough voltage differences</w:t>
                            </w:r>
                            <w:r>
                              <w:rPr>
                                <w:rFonts w:ascii="Times New Roman" w:hAnsi="Times New Roman" w:cs="Times New Roman" w:hint="eastAsia"/>
                              </w:rPr>
                              <w:t xml:space="preserve">, the NOMS will act as an </w:t>
                            </w:r>
                            <w:r w:rsidRPr="00F267C6">
                              <w:rPr>
                                <w:rFonts w:ascii="Times New Roman" w:hAnsi="Times New Roman" w:cs="Times New Roman" w:hint="eastAsia"/>
                                <w:b/>
                                <w:bCs/>
                              </w:rPr>
                              <w:t>open switch</w:t>
                            </w:r>
                            <w:r>
                              <w:rPr>
                                <w:rFonts w:ascii="Times New Roman" w:hAnsi="Times New Roman" w:cs="Times New Roman" w:hint="eastAsia"/>
                              </w:rPr>
                              <w:t xml:space="preserve">, so the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out</w:t>
                            </w:r>
                            <w:r w:rsidRPr="00F267C6">
                              <w:rPr>
                                <w:rFonts w:ascii="Times New Roman" w:hAnsi="Times New Roman" w:cs="Times New Roman" w:hint="eastAsia"/>
                                <w:b/>
                                <w:bCs/>
                              </w:rPr>
                              <w:t xml:space="preserve"> is large</w:t>
                            </w:r>
                            <w:r>
                              <w:rPr>
                                <w:rFonts w:ascii="Times New Roman" w:hAnsi="Times New Roman" w:cs="Times New Roman" w:hint="eastAsia"/>
                              </w:rPr>
                              <w:t xml:space="preserve">, the </w:t>
                            </w:r>
                            <w:r w:rsidRPr="00F267C6">
                              <w:rPr>
                                <w:rFonts w:ascii="Times New Roman" w:hAnsi="Times New Roman" w:cs="Times New Roman" w:hint="eastAsia"/>
                                <w:b/>
                                <w:bCs/>
                              </w:rPr>
                              <w:t>LED is on</w:t>
                            </w:r>
                            <w:r>
                              <w:rPr>
                                <w:rFonts w:ascii="Times New Roman" w:hAnsi="Times New Roman" w:cs="Times New Roman" w:hint="eastAsia"/>
                              </w:rPr>
                              <w:t>.</w:t>
                            </w:r>
                          </w:p>
                        </w:txbxContent>
                      </wps:txbx>
                      <wps:bodyPr rot="0" vert="horz" wrap="square" lIns="91440" tIns="45720" rIns="91440" bIns="45720" anchor="t" anchorCtr="0">
                        <a:noAutofit/>
                      </wps:bodyPr>
                    </wps:wsp>
                  </a:graphicData>
                </a:graphic>
              </wp:inline>
            </w:drawing>
          </mc:Choice>
          <mc:Fallback>
            <w:pict>
              <v:shape w14:anchorId="4F365F54" id="Text Box 21" o:spid="_x0000_s1034" type="#_x0000_t202" style="width:465.75pt;height:15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">
                <v:textbox>
                  <w:txbxContent>
                    <w:p w14:paraId="788CCB7B" w14:textId="2D6CC2F1" w:rsidR="00322F5D" w:rsidRDefault="00322F5D" w:rsidP="00322F5D">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C</w:t>
                      </w:r>
                      <w:r w:rsidRPr="00322F5D">
                        <w:rPr>
                          <w:rFonts w:ascii="Times New Roman" w:hAnsi="Times New Roman" w:cs="Times New Roman"/>
                        </w:rPr>
                        <w:t xml:space="preserve">) </w:t>
                      </w:r>
                      <w:r w:rsidR="00C97140">
                        <w:rPr>
                          <w:rFonts w:ascii="Times New Roman" w:hAnsi="Times New Roman" w:cs="Times New Roman"/>
                        </w:rPr>
                        <w:t xml:space="preserve">Compare </w:t>
                      </w:r>
                      <w:r w:rsidR="004305CA">
                        <w:rPr>
                          <w:rFonts w:ascii="Times New Roman" w:hAnsi="Times New Roman" w:cs="Times New Roman"/>
                        </w:rPr>
                        <w:t>V</w:t>
                      </w:r>
                      <w:r w:rsidR="004305CA">
                        <w:rPr>
                          <w:rFonts w:ascii="Times New Roman" w:hAnsi="Times New Roman" w:cs="Times New Roman"/>
                          <w:vertAlign w:val="subscript"/>
                        </w:rPr>
                        <w:t>in</w:t>
                      </w:r>
                      <w:r w:rsidR="004305CA">
                        <w:rPr>
                          <w:rFonts w:ascii="Times New Roman" w:hAnsi="Times New Roman" w:cs="Times New Roman"/>
                        </w:rPr>
                        <w:t xml:space="preserve"> and V</w:t>
                      </w:r>
                      <w:r w:rsidR="004305CA">
                        <w:rPr>
                          <w:rFonts w:ascii="Times New Roman" w:hAnsi="Times New Roman" w:cs="Times New Roman"/>
                          <w:vertAlign w:val="subscript"/>
                        </w:rPr>
                        <w:t>out</w:t>
                      </w:r>
                      <w:r w:rsidR="004305CA">
                        <w:rPr>
                          <w:rFonts w:ascii="Times New Roman" w:hAnsi="Times New Roman" w:cs="Times New Roman"/>
                        </w:rPr>
                        <w:t xml:space="preserve"> measurements to V</w:t>
                      </w:r>
                      <w:r w:rsidR="004305CA">
                        <w:rPr>
                          <w:rFonts w:ascii="Times New Roman" w:hAnsi="Times New Roman" w:cs="Times New Roman"/>
                          <w:vertAlign w:val="subscript"/>
                        </w:rPr>
                        <w:t>DD</w:t>
                      </w:r>
                      <w:r w:rsidR="004305CA">
                        <w:rPr>
                          <w:rFonts w:ascii="Times New Roman" w:hAnsi="Times New Roman" w:cs="Times New Roman"/>
                        </w:rPr>
                        <w:t xml:space="preserve"> and GND. Explain, in terms of known circuit laws, the values you obtained.</w:t>
                      </w:r>
                      <w:r w:rsidRPr="00322F5D">
                        <w:rPr>
                          <w:rFonts w:ascii="Times New Roman" w:hAnsi="Times New Roman" w:cs="Times New Roman"/>
                        </w:rPr>
                        <w:t>]</w:t>
                      </w:r>
                      <w:r w:rsidR="00083390">
                        <w:rPr>
                          <w:rFonts w:ascii="Times New Roman" w:hAnsi="Times New Roman" w:cs="Times New Roman"/>
                        </w:rPr>
                        <w:t xml:space="preserve"> (</w:t>
                      </w:r>
                      <w:r w:rsidR="006420A7">
                        <w:rPr>
                          <w:rFonts w:ascii="Times New Roman" w:hAnsi="Times New Roman" w:cs="Times New Roman"/>
                        </w:rPr>
                        <w:t>1.5</w:t>
                      </w:r>
                      <w:r w:rsidR="00083390">
                        <w:rPr>
                          <w:rFonts w:ascii="Times New Roman" w:hAnsi="Times New Roman" w:cs="Times New Roman"/>
                        </w:rPr>
                        <w:t xml:space="preserve"> po</w:t>
                      </w:r>
                      <w:r w:rsidR="006420A7">
                        <w:rPr>
                          <w:rFonts w:ascii="Times New Roman" w:hAnsi="Times New Roman" w:cs="Times New Roman"/>
                        </w:rPr>
                        <w:t>i</w:t>
                      </w:r>
                      <w:r w:rsidR="00083390">
                        <w:rPr>
                          <w:rFonts w:ascii="Times New Roman" w:hAnsi="Times New Roman" w:cs="Times New Roman"/>
                        </w:rPr>
                        <w:t>nt</w:t>
                      </w:r>
                      <w:r w:rsidR="006420A7">
                        <w:rPr>
                          <w:rFonts w:ascii="Times New Roman" w:hAnsi="Times New Roman" w:cs="Times New Roman"/>
                        </w:rPr>
                        <w:t>s</w:t>
                      </w:r>
                      <w:r w:rsidR="00083390">
                        <w:rPr>
                          <w:rFonts w:ascii="Times New Roman" w:hAnsi="Times New Roman" w:cs="Times New Roman"/>
                        </w:rPr>
                        <w:t>)</w:t>
                      </w:r>
                    </w:p>
                    <w:p w14:paraId="5DC2D22A" w14:textId="5AB5F387" w:rsidR="00F267C6" w:rsidRDefault="00F267C6" w:rsidP="00322F5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in</w:t>
                      </w:r>
                      <w:r w:rsidRPr="00F267C6">
                        <w:rPr>
                          <w:rFonts w:ascii="Times New Roman" w:hAnsi="Times New Roman" w:cs="Times New Roman" w:hint="eastAsia"/>
                          <w:b/>
                          <w:bCs/>
                        </w:rPr>
                        <w:t xml:space="preserve"> is big enough</w:t>
                      </w:r>
                      <w:r>
                        <w:rPr>
                          <w:rFonts w:ascii="Times New Roman" w:hAnsi="Times New Roman" w:cs="Times New Roman" w:hint="eastAsia"/>
                        </w:rPr>
                        <w:t xml:space="preserve">, there is </w:t>
                      </w:r>
                      <w:r w:rsidRPr="00F267C6">
                        <w:rPr>
                          <w:rFonts w:ascii="Times New Roman" w:hAnsi="Times New Roman" w:cs="Times New Roman" w:hint="eastAsia"/>
                          <w:b/>
                          <w:bCs/>
                        </w:rPr>
                        <w:t>enough voltage differences between G and S</w:t>
                      </w:r>
                      <w:r>
                        <w:rPr>
                          <w:rFonts w:ascii="Times New Roman" w:hAnsi="Times New Roman" w:cs="Times New Roman" w:hint="eastAsia"/>
                        </w:rPr>
                        <w:t xml:space="preserve"> of the NMOS, the NMOS will operate as if it were a </w:t>
                      </w:r>
                      <w:r w:rsidRPr="00F267C6">
                        <w:rPr>
                          <w:rFonts w:ascii="Times New Roman" w:hAnsi="Times New Roman" w:cs="Times New Roman" w:hint="eastAsia"/>
                          <w:b/>
                          <w:bCs/>
                        </w:rPr>
                        <w:t>closed switch</w:t>
                      </w:r>
                      <w:r>
                        <w:rPr>
                          <w:rFonts w:ascii="Times New Roman" w:hAnsi="Times New Roman" w:cs="Times New Roman" w:hint="eastAsia"/>
                        </w:rPr>
                        <w:t xml:space="preserve">, so the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out</w:t>
                      </w:r>
                      <w:r w:rsidRPr="00F267C6">
                        <w:rPr>
                          <w:rFonts w:ascii="Times New Roman" w:hAnsi="Times New Roman" w:cs="Times New Roman" w:hint="eastAsia"/>
                          <w:b/>
                          <w:bCs/>
                        </w:rPr>
                        <w:t xml:space="preserve"> is small</w:t>
                      </w:r>
                      <w:r>
                        <w:rPr>
                          <w:rFonts w:ascii="Times New Roman" w:hAnsi="Times New Roman" w:cs="Times New Roman" w:hint="eastAsia"/>
                        </w:rPr>
                        <w:t xml:space="preserve">, the </w:t>
                      </w:r>
                      <w:r w:rsidRPr="00F267C6">
                        <w:rPr>
                          <w:rFonts w:ascii="Times New Roman" w:hAnsi="Times New Roman" w:cs="Times New Roman" w:hint="eastAsia"/>
                          <w:b/>
                          <w:bCs/>
                        </w:rPr>
                        <w:t>LED is off</w:t>
                      </w:r>
                      <w:r>
                        <w:rPr>
                          <w:rFonts w:ascii="Times New Roman" w:hAnsi="Times New Roman" w:cs="Times New Roman" w:hint="eastAsia"/>
                        </w:rPr>
                        <w:t>.</w:t>
                      </w:r>
                    </w:p>
                    <w:p w14:paraId="3B310A78" w14:textId="11F2CA13" w:rsidR="00F267C6" w:rsidRPr="00F267C6" w:rsidRDefault="00F267C6" w:rsidP="00322F5D">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hen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 xml:space="preserve">in </w:t>
                      </w:r>
                      <w:r w:rsidRPr="00F267C6">
                        <w:rPr>
                          <w:rFonts w:ascii="Times New Roman" w:hAnsi="Times New Roman" w:cs="Times New Roman" w:hint="eastAsia"/>
                          <w:b/>
                          <w:bCs/>
                        </w:rPr>
                        <w:t>is small</w:t>
                      </w:r>
                      <w:r>
                        <w:rPr>
                          <w:rFonts w:ascii="Times New Roman" w:hAnsi="Times New Roman" w:cs="Times New Roman" w:hint="eastAsia"/>
                        </w:rPr>
                        <w:t xml:space="preserve">, there is </w:t>
                      </w:r>
                      <w:r w:rsidRPr="00F267C6">
                        <w:rPr>
                          <w:rFonts w:ascii="Times New Roman" w:hAnsi="Times New Roman" w:cs="Times New Roman" w:hint="eastAsia"/>
                          <w:b/>
                          <w:bCs/>
                        </w:rPr>
                        <w:t>not enough voltage differences</w:t>
                      </w:r>
                      <w:r>
                        <w:rPr>
                          <w:rFonts w:ascii="Times New Roman" w:hAnsi="Times New Roman" w:cs="Times New Roman" w:hint="eastAsia"/>
                        </w:rPr>
                        <w:t xml:space="preserve">, the NOMS will act as an </w:t>
                      </w:r>
                      <w:r w:rsidRPr="00F267C6">
                        <w:rPr>
                          <w:rFonts w:ascii="Times New Roman" w:hAnsi="Times New Roman" w:cs="Times New Roman" w:hint="eastAsia"/>
                          <w:b/>
                          <w:bCs/>
                        </w:rPr>
                        <w:t>open switch</w:t>
                      </w:r>
                      <w:r>
                        <w:rPr>
                          <w:rFonts w:ascii="Times New Roman" w:hAnsi="Times New Roman" w:cs="Times New Roman" w:hint="eastAsia"/>
                        </w:rPr>
                        <w:t xml:space="preserve">, so the </w:t>
                      </w:r>
                      <w:r w:rsidRPr="00F267C6">
                        <w:rPr>
                          <w:rFonts w:ascii="Times New Roman" w:hAnsi="Times New Roman" w:cs="Times New Roman" w:hint="eastAsia"/>
                          <w:b/>
                          <w:bCs/>
                        </w:rPr>
                        <w:t>V</w:t>
                      </w:r>
                      <w:r w:rsidRPr="00F267C6">
                        <w:rPr>
                          <w:rFonts w:ascii="Times New Roman" w:hAnsi="Times New Roman" w:cs="Times New Roman" w:hint="eastAsia"/>
                          <w:b/>
                          <w:bCs/>
                          <w:vertAlign w:val="subscript"/>
                        </w:rPr>
                        <w:t>out</w:t>
                      </w:r>
                      <w:r w:rsidRPr="00F267C6">
                        <w:rPr>
                          <w:rFonts w:ascii="Times New Roman" w:hAnsi="Times New Roman" w:cs="Times New Roman" w:hint="eastAsia"/>
                          <w:b/>
                          <w:bCs/>
                        </w:rPr>
                        <w:t xml:space="preserve"> is large</w:t>
                      </w:r>
                      <w:r>
                        <w:rPr>
                          <w:rFonts w:ascii="Times New Roman" w:hAnsi="Times New Roman" w:cs="Times New Roman" w:hint="eastAsia"/>
                        </w:rPr>
                        <w:t xml:space="preserve">, the </w:t>
                      </w:r>
                      <w:r w:rsidRPr="00F267C6">
                        <w:rPr>
                          <w:rFonts w:ascii="Times New Roman" w:hAnsi="Times New Roman" w:cs="Times New Roman" w:hint="eastAsia"/>
                          <w:b/>
                          <w:bCs/>
                        </w:rPr>
                        <w:t>LED is on</w:t>
                      </w:r>
                      <w:r>
                        <w:rPr>
                          <w:rFonts w:ascii="Times New Roman" w:hAnsi="Times New Roman" w:cs="Times New Roman" w:hint="eastAsia"/>
                        </w:rPr>
                        <w:t>.</w:t>
                      </w:r>
                    </w:p>
                  </w:txbxContent>
                </v:textbox>
                <w10:anchorlock/>
              </v:shape>
            </w:pict>
          </mc:Fallback>
        </mc:AlternateContent>
      </w:r>
    </w:p>
    <w:p w14:paraId="221A54CD" w14:textId="455C1E3E" w:rsidR="00C97140" w:rsidRDefault="004305CA">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7A0119DF" wp14:editId="020B8368">
                <wp:extent cx="5915025" cy="2320925"/>
                <wp:effectExtent l="0" t="0" r="28575" b="2222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320925"/>
                        </a:xfrm>
                        <a:prstGeom prst="rect">
                          <a:avLst/>
                        </a:prstGeom>
                        <a:solidFill>
                          <a:srgbClr val="FFFFFF"/>
                        </a:solidFill>
                        <a:ln w="9525">
                          <a:solidFill>
                            <a:srgbClr val="000000"/>
                          </a:solidFill>
                          <a:miter lim="800000"/>
                          <a:headEnd/>
                          <a:tailEnd/>
                        </a:ln>
                      </wps:spPr>
                      <wps:txbx>
                        <w:txbxContent>
                          <w:p w14:paraId="036866A0" w14:textId="04A0930D" w:rsidR="004305CA" w:rsidRDefault="004305CA" w:rsidP="004305CA">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D</w:t>
                            </w:r>
                            <w:r w:rsidRPr="00322F5D">
                              <w:rPr>
                                <w:rFonts w:ascii="Times New Roman" w:hAnsi="Times New Roman" w:cs="Times New Roman"/>
                              </w:rPr>
                              <w:t xml:space="preserve">) </w:t>
                            </w:r>
                            <w:r>
                              <w:rPr>
                                <w:rFonts w:ascii="Times New Roman" w:hAnsi="Times New Roman" w:cs="Times New Roman"/>
                              </w:rPr>
                              <w:t>Explain why the measured voltage (V</w:t>
                            </w:r>
                            <w:r>
                              <w:rPr>
                                <w:rFonts w:ascii="Times New Roman" w:hAnsi="Times New Roman" w:cs="Times New Roman"/>
                                <w:vertAlign w:val="subscript"/>
                              </w:rPr>
                              <w:t>out</w:t>
                            </w:r>
                            <w:r>
                              <w:rPr>
                                <w:rFonts w:ascii="Times New Roman" w:hAnsi="Times New Roman" w:cs="Times New Roman"/>
                              </w:rPr>
                              <w:t>) changes with resistance.</w:t>
                            </w:r>
                            <w:r w:rsidRPr="00322F5D">
                              <w:rPr>
                                <w:rFonts w:ascii="Times New Roman" w:hAnsi="Times New Roman" w:cs="Times New Roman"/>
                              </w:rPr>
                              <w:t>]</w:t>
                            </w:r>
                            <w:r w:rsidR="00083390">
                              <w:rPr>
                                <w:rFonts w:ascii="Times New Roman" w:hAnsi="Times New Roman" w:cs="Times New Roman"/>
                              </w:rPr>
                              <w:t xml:space="preserve"> (1 point)</w:t>
                            </w:r>
                          </w:p>
                          <w:p w14:paraId="137EE1E7" w14:textId="246F25FB" w:rsidR="00C87FB7" w:rsidRDefault="00C87FB7" w:rsidP="004305CA">
                            <w:pPr>
                              <w:rPr>
                                <w:rFonts w:ascii="Times New Roman" w:hAnsi="Times New Roman" w:cs="Times New Roman"/>
                              </w:rPr>
                            </w:pPr>
                            <w:r w:rsidRPr="00C87FB7">
                              <w:rPr>
                                <w:rFonts w:ascii="Times New Roman" w:hAnsi="Times New Roman" w:cs="Times New Roman"/>
                              </w:rPr>
                              <w:t>When the MOSFET is off,  </w:t>
                            </w:r>
                            <w:r>
                              <w:rPr>
                                <w:rFonts w:ascii="Times New Roman" w:hAnsi="Times New Roman" w:cs="Times New Roman" w:hint="eastAsia"/>
                              </w:rPr>
                              <w:t xml:space="preserve">the resisitor </w:t>
                            </w:r>
                            <w:r w:rsidRPr="00C87FB7">
                              <w:rPr>
                                <w:rFonts w:ascii="Times New Roman" w:hAnsi="Times New Roman" w:cs="Times New Roman"/>
                              </w:rPr>
                              <w:t xml:space="preserve">acts as a </w:t>
                            </w:r>
                            <w:r w:rsidRPr="00C87FB7">
                              <w:rPr>
                                <w:rFonts w:ascii="Times New Roman" w:hAnsi="Times New Roman" w:cs="Times New Roman"/>
                                <w:b/>
                                <w:bCs/>
                              </w:rPr>
                              <w:t>pull - up resistor</w:t>
                            </w:r>
                            <w:r w:rsidRPr="00C87FB7">
                              <w:rPr>
                                <w:rFonts w:ascii="Times New Roman" w:hAnsi="Times New Roman" w:cs="Times New Roman"/>
                              </w:rPr>
                              <w:t xml:space="preserve"> affecting the driving capability for the load, and when the MOSFET is on,  </w:t>
                            </w:r>
                            <w:r w:rsidRPr="00C87FB7">
                              <w:rPr>
                                <w:rFonts w:ascii="Times New Roman" w:hAnsi="Times New Roman" w:cs="Times New Roman"/>
                                <w:b/>
                                <w:bCs/>
                              </w:rPr>
                              <w:t>divides voltage</w:t>
                            </w:r>
                            <w:r w:rsidRPr="00C87FB7">
                              <w:rPr>
                                <w:rFonts w:ascii="Times New Roman" w:hAnsi="Times New Roman" w:cs="Times New Roman"/>
                              </w:rPr>
                              <w:t xml:space="preserve"> with the MOSFET's on - resistance, influencing the low - level amplitude of </w:t>
                            </w:r>
                            <w:r>
                              <w:rPr>
                                <w:rFonts w:ascii="Times New Roman" w:hAnsi="Times New Roman" w:cs="Times New Roman" w:hint="eastAsia"/>
                              </w:rPr>
                              <w:t>it</w:t>
                            </w:r>
                            <w:r w:rsidRPr="00C87FB7">
                              <w:rPr>
                                <w:rFonts w:ascii="Times New Roman" w:hAnsi="Times New Roman" w:cs="Times New Roman"/>
                              </w:rPr>
                              <w:t>.</w:t>
                            </w:r>
                          </w:p>
                          <w:p w14:paraId="24A79700" w14:textId="659221CA" w:rsidR="00C87FB7" w:rsidRDefault="00C87FB7" w:rsidP="004305CA">
                            <w:pP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 xml:space="preserve">s the </w:t>
                            </w:r>
                            <w:r w:rsidRPr="001C7119">
                              <w:rPr>
                                <w:rFonts w:ascii="Times New Roman" w:hAnsi="Times New Roman" w:cs="Times New Roman" w:hint="eastAsia"/>
                                <w:b/>
                                <w:bCs/>
                              </w:rPr>
                              <w:t>resistance</w:t>
                            </w:r>
                            <w:r>
                              <w:rPr>
                                <w:rFonts w:ascii="Times New Roman" w:hAnsi="Times New Roman" w:cs="Times New Roman" w:hint="eastAsia"/>
                              </w:rPr>
                              <w:t xml:space="preserve"> </w:t>
                            </w:r>
                            <w:r w:rsidRPr="00C87FB7">
                              <w:rPr>
                                <w:rFonts w:ascii="Times New Roman" w:hAnsi="Times New Roman" w:cs="Times New Roman" w:hint="eastAsia"/>
                                <w:b/>
                                <w:bCs/>
                              </w:rPr>
                              <w:t>become bigger</w:t>
                            </w:r>
                            <w:r>
                              <w:rPr>
                                <w:rFonts w:ascii="Times New Roman" w:hAnsi="Times New Roman" w:cs="Times New Roman" w:hint="eastAsia"/>
                              </w:rPr>
                              <w:t xml:space="preserve">, the </w:t>
                            </w:r>
                            <w:r w:rsidRPr="00C87FB7">
                              <w:rPr>
                                <w:rFonts w:ascii="Times New Roman" w:hAnsi="Times New Roman" w:cs="Times New Roman" w:hint="eastAsia"/>
                                <w:b/>
                                <w:bCs/>
                              </w:rPr>
                              <w:t>pull- up capacity decrease</w:t>
                            </w:r>
                            <w:r>
                              <w:rPr>
                                <w:rFonts w:ascii="Times New Roman" w:hAnsi="Times New Roman" w:cs="Times New Roman" w:hint="eastAsia"/>
                              </w:rPr>
                              <w:t xml:space="preserve">, forcing </w:t>
                            </w:r>
                            <w:proofErr w:type="spellStart"/>
                            <w:r w:rsidRPr="00C87FB7">
                              <w:rPr>
                                <w:rFonts w:ascii="Times New Roman" w:hAnsi="Times New Roman" w:cs="Times New Roman" w:hint="eastAsia"/>
                                <w:b/>
                                <w:bCs/>
                              </w:rPr>
                              <w:t>V</w:t>
                            </w:r>
                            <w:r w:rsidRPr="00C87FB7">
                              <w:rPr>
                                <w:rFonts w:ascii="Times New Roman" w:hAnsi="Times New Roman" w:cs="Times New Roman" w:hint="eastAsia"/>
                                <w:b/>
                                <w:bCs/>
                                <w:vertAlign w:val="subscript"/>
                              </w:rPr>
                              <w:t>out</w:t>
                            </w:r>
                            <w:proofErr w:type="spellEnd"/>
                            <w:r w:rsidRPr="00C87FB7">
                              <w:rPr>
                                <w:rFonts w:ascii="Times New Roman" w:hAnsi="Times New Roman" w:cs="Times New Roman" w:hint="eastAsia"/>
                                <w:b/>
                                <w:bCs/>
                              </w:rPr>
                              <w:t xml:space="preserve"> to be smaller</w:t>
                            </w:r>
                            <w:r>
                              <w:rPr>
                                <w:rFonts w:ascii="Times New Roman" w:hAnsi="Times New Roman" w:cs="Times New Roman" w:hint="eastAsia"/>
                              </w:rPr>
                              <w:t>.</w:t>
                            </w:r>
                          </w:p>
                          <w:p w14:paraId="513CFA68" w14:textId="77777777" w:rsidR="00A07706" w:rsidRPr="00C25743" w:rsidRDefault="00A07706" w:rsidP="00A07706">
                            <w:pPr>
                              <w:rPr>
                                <w:ins w:id="2" w:author="张鹤扬" w:date="2025-10-18T16:55:00Z" w16du:dateUtc="2025-10-18T08:55:00Z"/>
                                <w:rFonts w:ascii="Times New Roman" w:hAnsi="Times New Roman" w:cs="Times New Roman"/>
                                <w:color w:val="EE0000"/>
                              </w:rPr>
                            </w:pPr>
                            <w:ins w:id="3" w:author="张鹤扬" w:date="2025-10-18T16:55:00Z" w16du:dateUtc="2025-10-18T08:55:00Z">
                              <w:r w:rsidRPr="00C25743">
                                <w:rPr>
                                  <w:rFonts w:ascii="Times New Roman" w:hAnsi="Times New Roman" w:cs="Times New Roman"/>
                                  <w:color w:val="EE0000"/>
                                </w:rPr>
                                <w:t>When the MOSFET is OFF, the resistor (R) and voltmeter are connected in series. Since the voltmeter has a constant internal resistance, an increase in R will result in a larger voltage drop across R, leaving a smaller voltage for the voltmeter to measure.</w:t>
                              </w:r>
                            </w:ins>
                          </w:p>
                          <w:p w14:paraId="2B5F4CDC" w14:textId="77777777" w:rsidR="00A07706" w:rsidRPr="00C25743" w:rsidRDefault="00A07706" w:rsidP="00A07706">
                            <w:pPr>
                              <w:rPr>
                                <w:ins w:id="4" w:author="张鹤扬" w:date="2025-10-18T16:55:00Z" w16du:dateUtc="2025-10-18T08:55:00Z"/>
                                <w:rFonts w:ascii="Times New Roman" w:hAnsi="Times New Roman" w:cs="Times New Roman"/>
                                <w:color w:val="EE0000"/>
                              </w:rPr>
                            </w:pPr>
                            <w:ins w:id="5" w:author="张鹤扬" w:date="2025-10-18T16:55:00Z" w16du:dateUtc="2025-10-18T08:55:00Z">
                              <w:r w:rsidRPr="00C25743">
                                <w:rPr>
                                  <w:rFonts w:ascii="Times New Roman" w:hAnsi="Times New Roman" w:cs="Times New Roman"/>
                                  <w:color w:val="EE0000"/>
                                </w:rPr>
                                <w:t>When the MOSFET is ON, a larger R reduces the current flowing through the circuit. Consequently, the voltmeter will detect a smaller voltage drop, reflecting the diminished current.</w:t>
                              </w:r>
                            </w:ins>
                          </w:p>
                          <w:p w14:paraId="126931DD" w14:textId="7B3E5FBC" w:rsidR="00C25743" w:rsidRPr="00A07706" w:rsidRDefault="00C25743" w:rsidP="004305CA">
                            <w:pPr>
                              <w:rPr>
                                <w:rFonts w:ascii="Times New Roman" w:hAnsi="Times New Roman" w:cs="Times New Roman" w:hint="eastAsia"/>
                              </w:rPr>
                            </w:pPr>
                          </w:p>
                        </w:txbxContent>
                      </wps:txbx>
                      <wps:bodyPr rot="0" vert="horz" wrap="square" lIns="91440" tIns="45720" rIns="91440" bIns="45720" anchor="t" anchorCtr="0">
                        <a:noAutofit/>
                      </wps:bodyPr>
                    </wps:wsp>
                  </a:graphicData>
                </a:graphic>
              </wp:inline>
            </w:drawing>
          </mc:Choice>
          <mc:Fallback>
            <w:pict>
              <v:shape w14:anchorId="7A0119DF" id="Text Box 4" o:spid="_x0000_s1035" type="#_x0000_t202" style="width:465.75pt;height:18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">
                <v:textbox>
                  <w:txbxContent>
                    <w:p w14:paraId="036866A0" w14:textId="04A0930D" w:rsidR="004305CA" w:rsidRDefault="004305CA" w:rsidP="004305CA">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D</w:t>
                      </w:r>
                      <w:r w:rsidRPr="00322F5D">
                        <w:rPr>
                          <w:rFonts w:ascii="Times New Roman" w:hAnsi="Times New Roman" w:cs="Times New Roman"/>
                        </w:rPr>
                        <w:t xml:space="preserve">) </w:t>
                      </w:r>
                      <w:r>
                        <w:rPr>
                          <w:rFonts w:ascii="Times New Roman" w:hAnsi="Times New Roman" w:cs="Times New Roman"/>
                        </w:rPr>
                        <w:t>Explain why the measured voltage (V</w:t>
                      </w:r>
                      <w:r>
                        <w:rPr>
                          <w:rFonts w:ascii="Times New Roman" w:hAnsi="Times New Roman" w:cs="Times New Roman"/>
                          <w:vertAlign w:val="subscript"/>
                        </w:rPr>
                        <w:t>out</w:t>
                      </w:r>
                      <w:r>
                        <w:rPr>
                          <w:rFonts w:ascii="Times New Roman" w:hAnsi="Times New Roman" w:cs="Times New Roman"/>
                        </w:rPr>
                        <w:t>) changes with resistance.</w:t>
                      </w:r>
                      <w:r w:rsidRPr="00322F5D">
                        <w:rPr>
                          <w:rFonts w:ascii="Times New Roman" w:hAnsi="Times New Roman" w:cs="Times New Roman"/>
                        </w:rPr>
                        <w:t>]</w:t>
                      </w:r>
                      <w:r w:rsidR="00083390">
                        <w:rPr>
                          <w:rFonts w:ascii="Times New Roman" w:hAnsi="Times New Roman" w:cs="Times New Roman"/>
                        </w:rPr>
                        <w:t xml:space="preserve"> (1 point)</w:t>
                      </w:r>
                    </w:p>
                    <w:p w14:paraId="137EE1E7" w14:textId="246F25FB" w:rsidR="00C87FB7" w:rsidRDefault="00C87FB7" w:rsidP="004305CA">
                      <w:pPr>
                        <w:rPr>
                          <w:rFonts w:ascii="Times New Roman" w:hAnsi="Times New Roman" w:cs="Times New Roman"/>
                        </w:rPr>
                      </w:pPr>
                      <w:r w:rsidRPr="00C87FB7">
                        <w:rPr>
                          <w:rFonts w:ascii="Times New Roman" w:hAnsi="Times New Roman" w:cs="Times New Roman"/>
                        </w:rPr>
                        <w:t>When the MOSFET is off,  </w:t>
                      </w:r>
                      <w:r>
                        <w:rPr>
                          <w:rFonts w:ascii="Times New Roman" w:hAnsi="Times New Roman" w:cs="Times New Roman" w:hint="eastAsia"/>
                        </w:rPr>
                        <w:t xml:space="preserve">the resisitor </w:t>
                      </w:r>
                      <w:r w:rsidRPr="00C87FB7">
                        <w:rPr>
                          <w:rFonts w:ascii="Times New Roman" w:hAnsi="Times New Roman" w:cs="Times New Roman"/>
                        </w:rPr>
                        <w:t xml:space="preserve">acts as a </w:t>
                      </w:r>
                      <w:r w:rsidRPr="00C87FB7">
                        <w:rPr>
                          <w:rFonts w:ascii="Times New Roman" w:hAnsi="Times New Roman" w:cs="Times New Roman"/>
                          <w:b/>
                          <w:bCs/>
                        </w:rPr>
                        <w:t>pull - up resistor</w:t>
                      </w:r>
                      <w:r w:rsidRPr="00C87FB7">
                        <w:rPr>
                          <w:rFonts w:ascii="Times New Roman" w:hAnsi="Times New Roman" w:cs="Times New Roman"/>
                        </w:rPr>
                        <w:t xml:space="preserve"> affecting the driving capability for the load, and when the MOSFET is on,  </w:t>
                      </w:r>
                      <w:r w:rsidRPr="00C87FB7">
                        <w:rPr>
                          <w:rFonts w:ascii="Times New Roman" w:hAnsi="Times New Roman" w:cs="Times New Roman"/>
                          <w:b/>
                          <w:bCs/>
                        </w:rPr>
                        <w:t>divides voltage</w:t>
                      </w:r>
                      <w:r w:rsidRPr="00C87FB7">
                        <w:rPr>
                          <w:rFonts w:ascii="Times New Roman" w:hAnsi="Times New Roman" w:cs="Times New Roman"/>
                        </w:rPr>
                        <w:t xml:space="preserve"> with the MOSFET's on - resistance, influencing the low - level amplitude of </w:t>
                      </w:r>
                      <w:r>
                        <w:rPr>
                          <w:rFonts w:ascii="Times New Roman" w:hAnsi="Times New Roman" w:cs="Times New Roman" w:hint="eastAsia"/>
                        </w:rPr>
                        <w:t>it</w:t>
                      </w:r>
                      <w:r w:rsidRPr="00C87FB7">
                        <w:rPr>
                          <w:rFonts w:ascii="Times New Roman" w:hAnsi="Times New Roman" w:cs="Times New Roman"/>
                        </w:rPr>
                        <w:t>.</w:t>
                      </w:r>
                    </w:p>
                    <w:p w14:paraId="24A79700" w14:textId="659221CA" w:rsidR="00C87FB7" w:rsidRDefault="00C87FB7" w:rsidP="004305CA">
                      <w:pP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 xml:space="preserve">s the </w:t>
                      </w:r>
                      <w:r w:rsidRPr="001C7119">
                        <w:rPr>
                          <w:rFonts w:ascii="Times New Roman" w:hAnsi="Times New Roman" w:cs="Times New Roman" w:hint="eastAsia"/>
                          <w:b/>
                          <w:bCs/>
                        </w:rPr>
                        <w:t>resistance</w:t>
                      </w:r>
                      <w:r>
                        <w:rPr>
                          <w:rFonts w:ascii="Times New Roman" w:hAnsi="Times New Roman" w:cs="Times New Roman" w:hint="eastAsia"/>
                        </w:rPr>
                        <w:t xml:space="preserve"> </w:t>
                      </w:r>
                      <w:r w:rsidRPr="00C87FB7">
                        <w:rPr>
                          <w:rFonts w:ascii="Times New Roman" w:hAnsi="Times New Roman" w:cs="Times New Roman" w:hint="eastAsia"/>
                          <w:b/>
                          <w:bCs/>
                        </w:rPr>
                        <w:t>become bigger</w:t>
                      </w:r>
                      <w:r>
                        <w:rPr>
                          <w:rFonts w:ascii="Times New Roman" w:hAnsi="Times New Roman" w:cs="Times New Roman" w:hint="eastAsia"/>
                        </w:rPr>
                        <w:t xml:space="preserve">, the </w:t>
                      </w:r>
                      <w:r w:rsidRPr="00C87FB7">
                        <w:rPr>
                          <w:rFonts w:ascii="Times New Roman" w:hAnsi="Times New Roman" w:cs="Times New Roman" w:hint="eastAsia"/>
                          <w:b/>
                          <w:bCs/>
                        </w:rPr>
                        <w:t>pull- up capacity decrease</w:t>
                      </w:r>
                      <w:r>
                        <w:rPr>
                          <w:rFonts w:ascii="Times New Roman" w:hAnsi="Times New Roman" w:cs="Times New Roman" w:hint="eastAsia"/>
                        </w:rPr>
                        <w:t xml:space="preserve">, forcing </w:t>
                      </w:r>
                      <w:proofErr w:type="spellStart"/>
                      <w:r w:rsidRPr="00C87FB7">
                        <w:rPr>
                          <w:rFonts w:ascii="Times New Roman" w:hAnsi="Times New Roman" w:cs="Times New Roman" w:hint="eastAsia"/>
                          <w:b/>
                          <w:bCs/>
                        </w:rPr>
                        <w:t>V</w:t>
                      </w:r>
                      <w:r w:rsidRPr="00C87FB7">
                        <w:rPr>
                          <w:rFonts w:ascii="Times New Roman" w:hAnsi="Times New Roman" w:cs="Times New Roman" w:hint="eastAsia"/>
                          <w:b/>
                          <w:bCs/>
                          <w:vertAlign w:val="subscript"/>
                        </w:rPr>
                        <w:t>out</w:t>
                      </w:r>
                      <w:proofErr w:type="spellEnd"/>
                      <w:r w:rsidRPr="00C87FB7">
                        <w:rPr>
                          <w:rFonts w:ascii="Times New Roman" w:hAnsi="Times New Roman" w:cs="Times New Roman" w:hint="eastAsia"/>
                          <w:b/>
                          <w:bCs/>
                        </w:rPr>
                        <w:t xml:space="preserve"> to be smaller</w:t>
                      </w:r>
                      <w:r>
                        <w:rPr>
                          <w:rFonts w:ascii="Times New Roman" w:hAnsi="Times New Roman" w:cs="Times New Roman" w:hint="eastAsia"/>
                        </w:rPr>
                        <w:t>.</w:t>
                      </w:r>
                    </w:p>
                    <w:p w14:paraId="513CFA68" w14:textId="77777777" w:rsidR="00A07706" w:rsidRPr="00C25743" w:rsidRDefault="00A07706" w:rsidP="00A07706">
                      <w:pPr>
                        <w:rPr>
                          <w:ins w:id="6" w:author="张鹤扬" w:date="2025-10-18T16:55:00Z" w16du:dateUtc="2025-10-18T08:55:00Z"/>
                          <w:rFonts w:ascii="Times New Roman" w:hAnsi="Times New Roman" w:cs="Times New Roman"/>
                          <w:color w:val="EE0000"/>
                        </w:rPr>
                      </w:pPr>
                      <w:ins w:id="7" w:author="张鹤扬" w:date="2025-10-18T16:55:00Z" w16du:dateUtc="2025-10-18T08:55:00Z">
                        <w:r w:rsidRPr="00C25743">
                          <w:rPr>
                            <w:rFonts w:ascii="Times New Roman" w:hAnsi="Times New Roman" w:cs="Times New Roman"/>
                            <w:color w:val="EE0000"/>
                          </w:rPr>
                          <w:t>When the MOSFET is OFF, the resistor (R) and voltmeter are connected in series. Since the voltmeter has a constant internal resistance, an increase in R will result in a larger voltage drop across R, leaving a smaller voltage for the voltmeter to measure.</w:t>
                        </w:r>
                      </w:ins>
                    </w:p>
                    <w:p w14:paraId="2B5F4CDC" w14:textId="77777777" w:rsidR="00A07706" w:rsidRPr="00C25743" w:rsidRDefault="00A07706" w:rsidP="00A07706">
                      <w:pPr>
                        <w:rPr>
                          <w:ins w:id="8" w:author="张鹤扬" w:date="2025-10-18T16:55:00Z" w16du:dateUtc="2025-10-18T08:55:00Z"/>
                          <w:rFonts w:ascii="Times New Roman" w:hAnsi="Times New Roman" w:cs="Times New Roman"/>
                          <w:color w:val="EE0000"/>
                        </w:rPr>
                      </w:pPr>
                      <w:ins w:id="9" w:author="张鹤扬" w:date="2025-10-18T16:55:00Z" w16du:dateUtc="2025-10-18T08:55:00Z">
                        <w:r w:rsidRPr="00C25743">
                          <w:rPr>
                            <w:rFonts w:ascii="Times New Roman" w:hAnsi="Times New Roman" w:cs="Times New Roman"/>
                            <w:color w:val="EE0000"/>
                          </w:rPr>
                          <w:t>When the MOSFET is ON, a larger R reduces the current flowing through the circuit. Consequently, the voltmeter will detect a smaller voltage drop, reflecting the diminished current.</w:t>
                        </w:r>
                      </w:ins>
                    </w:p>
                    <w:p w14:paraId="126931DD" w14:textId="7B3E5FBC" w:rsidR="00C25743" w:rsidRPr="00A07706" w:rsidRDefault="00C25743" w:rsidP="004305CA">
                      <w:pPr>
                        <w:rPr>
                          <w:rFonts w:ascii="Times New Roman" w:hAnsi="Times New Roman" w:cs="Times New Roman" w:hint="eastAsia"/>
                        </w:rPr>
                      </w:pPr>
                    </w:p>
                  </w:txbxContent>
                </v:textbox>
                <w10:anchorlock/>
              </v:shape>
            </w:pict>
          </mc:Fallback>
        </mc:AlternateContent>
      </w:r>
    </w:p>
    <w:p w14:paraId="57296AF1" w14:textId="7DB07E7C" w:rsidR="00FE34E3" w:rsidRPr="00322F5D" w:rsidRDefault="00C97140" w:rsidP="00FE34E3">
      <w:pPr>
        <w:rPr>
          <w:rFonts w:ascii="Times New Roman" w:hAnsi="Times New Roman" w:cs="Times New Roman"/>
          <w:b/>
          <w:sz w:val="28"/>
        </w:rPr>
      </w:pPr>
      <w:r>
        <w:rPr>
          <w:rFonts w:ascii="Times New Roman" w:hAnsi="Times New Roman" w:cs="Times New Roman"/>
          <w:b/>
          <w:sz w:val="28"/>
        </w:rPr>
        <w:t>Part III: The NMOS NAND Gate</w:t>
      </w:r>
      <w:r w:rsidR="00083390">
        <w:rPr>
          <w:rFonts w:ascii="Times New Roman" w:hAnsi="Times New Roman" w:cs="Times New Roman"/>
          <w:b/>
          <w:sz w:val="28"/>
        </w:rPr>
        <w:t xml:space="preserve"> (</w:t>
      </w:r>
      <w:r w:rsidR="006420A7">
        <w:rPr>
          <w:rFonts w:ascii="Times New Roman" w:hAnsi="Times New Roman" w:cs="Times New Roman"/>
          <w:b/>
          <w:sz w:val="28"/>
        </w:rPr>
        <w:t>9</w:t>
      </w:r>
      <w:r w:rsidR="00083390">
        <w:rPr>
          <w:rFonts w:ascii="Times New Roman" w:hAnsi="Times New Roman" w:cs="Times New Roman"/>
          <w:b/>
          <w:sz w:val="28"/>
        </w:rPr>
        <w:t>.5 points)</w:t>
      </w:r>
    </w:p>
    <w:p w14:paraId="6AF88C92" w14:textId="77777777" w:rsidR="00FE34E3" w:rsidRPr="00322F5D" w:rsidRDefault="00FE34E3" w:rsidP="00FE34E3">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315D4F0A" wp14:editId="0FC2C269">
                <wp:extent cx="5915025" cy="3242930"/>
                <wp:effectExtent l="0" t="0" r="28575" b="1524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242930"/>
                        </a:xfrm>
                        <a:prstGeom prst="rect">
                          <a:avLst/>
                        </a:prstGeom>
                        <a:solidFill>
                          <a:srgbClr val="FFFFFF"/>
                        </a:solidFill>
                        <a:ln w="9525">
                          <a:solidFill>
                            <a:srgbClr val="000000"/>
                          </a:solidFill>
                          <a:miter lim="800000"/>
                          <a:headEnd/>
                          <a:tailEnd/>
                        </a:ln>
                      </wps:spPr>
                      <wps:txbx>
                        <w:txbxContent>
                          <w:p w14:paraId="207EDCE2" w14:textId="1E29DA00" w:rsidR="00FE34E3" w:rsidRDefault="00FE34E3" w:rsidP="00FE34E3">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4377768E" w14:textId="10872B22" w:rsidR="007A7152" w:rsidRPr="007A7152" w:rsidRDefault="007A7152" w:rsidP="007A7152">
                            <w:pPr>
                              <w:rPr>
                                <w:rFonts w:ascii="Times New Roman" w:hAnsi="Times New Roman" w:cs="Times New Roman"/>
                              </w:rPr>
                            </w:pPr>
                            <w:r w:rsidRPr="007A7152">
                              <w:rPr>
                                <w:rFonts w:ascii="Times New Roman" w:hAnsi="Times New Roman" w:cs="Times New Roman" w:hint="eastAsia"/>
                                <w:noProof/>
                              </w:rPr>
                              <w:drawing>
                                <wp:inline distT="0" distB="0" distL="0" distR="0" wp14:anchorId="77B7063E" wp14:editId="2ACE277B">
                                  <wp:extent cx="4870157" cy="2732629"/>
                                  <wp:effectExtent l="0" t="0" r="6985" b="0"/>
                                  <wp:docPr id="2144808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
                                            <a:extLst>
                                              <a:ext uri="{28A0092B-C50C-407E-A947-70E740481C1C}">
                                                <a14:useLocalDpi xmlns:a14="http://schemas.microsoft.com/office/drawing/2010/main" val="0"/>
                                              </a:ext>
                                            </a:extLst>
                                          </a:blip>
                                          <a:srcRect t="28288" r="18094" b="10439"/>
                                          <a:stretch>
                                            <a:fillRect/>
                                          </a:stretch>
                                        </pic:blipFill>
                                        <pic:spPr bwMode="auto">
                                          <a:xfrm>
                                            <a:off x="0" y="0"/>
                                            <a:ext cx="4884035" cy="2740416"/>
                                          </a:xfrm>
                                          <a:prstGeom prst="rect">
                                            <a:avLst/>
                                          </a:prstGeom>
                                          <a:noFill/>
                                          <a:ln>
                                            <a:noFill/>
                                          </a:ln>
                                          <a:extLst>
                                            <a:ext uri="{53640926-AAD7-44D8-BBD7-CCE9431645EC}">
                                              <a14:shadowObscured xmlns:a14="http://schemas.microsoft.com/office/drawing/2010/main"/>
                                            </a:ext>
                                          </a:extLst>
                                        </pic:spPr>
                                      </pic:pic>
                                    </a:graphicData>
                                  </a:graphic>
                                </wp:inline>
                              </w:drawing>
                            </w:r>
                          </w:p>
                          <w:p w14:paraId="4D4F5AA0" w14:textId="77777777" w:rsidR="007A7152" w:rsidRPr="00322F5D" w:rsidRDefault="007A7152" w:rsidP="00FE34E3">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315D4F0A" id="Text Box 25" o:spid="_x0000_s1036" type="#_x0000_t202" style="width:465.75pt;height:2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">
                <v:textbox>
                  <w:txbxContent>
                    <w:p w14:paraId="207EDCE2" w14:textId="1E29DA00" w:rsidR="00FE34E3" w:rsidRDefault="00FE34E3" w:rsidP="00FE34E3">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4377768E" w14:textId="10872B22" w:rsidR="007A7152" w:rsidRPr="007A7152" w:rsidRDefault="007A7152" w:rsidP="007A7152">
                      <w:pPr>
                        <w:rPr>
                          <w:rFonts w:ascii="Times New Roman" w:hAnsi="Times New Roman" w:cs="Times New Roman"/>
                        </w:rPr>
                      </w:pPr>
                      <w:r w:rsidRPr="007A7152">
                        <w:rPr>
                          <w:rFonts w:ascii="Times New Roman" w:hAnsi="Times New Roman" w:cs="Times New Roman" w:hint="eastAsia"/>
                          <w:noProof/>
                        </w:rPr>
                        <w:drawing>
                          <wp:inline distT="0" distB="0" distL="0" distR="0" wp14:anchorId="77B7063E" wp14:editId="2ACE277B">
                            <wp:extent cx="4870157" cy="2732629"/>
                            <wp:effectExtent l="0" t="0" r="6985" b="0"/>
                            <wp:docPr id="2144808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
                                      <a:extLst>
                                        <a:ext uri="{28A0092B-C50C-407E-A947-70E740481C1C}">
                                          <a14:useLocalDpi xmlns:a14="http://schemas.microsoft.com/office/drawing/2010/main" val="0"/>
                                        </a:ext>
                                      </a:extLst>
                                    </a:blip>
                                    <a:srcRect t="28288" r="18094" b="10439"/>
                                    <a:stretch>
                                      <a:fillRect/>
                                    </a:stretch>
                                  </pic:blipFill>
                                  <pic:spPr bwMode="auto">
                                    <a:xfrm>
                                      <a:off x="0" y="0"/>
                                      <a:ext cx="4884035" cy="2740416"/>
                                    </a:xfrm>
                                    <a:prstGeom prst="rect">
                                      <a:avLst/>
                                    </a:prstGeom>
                                    <a:noFill/>
                                    <a:ln>
                                      <a:noFill/>
                                    </a:ln>
                                    <a:extLst>
                                      <a:ext uri="{53640926-AAD7-44D8-BBD7-CCE9431645EC}">
                                        <a14:shadowObscured xmlns:a14="http://schemas.microsoft.com/office/drawing/2010/main"/>
                                      </a:ext>
                                    </a:extLst>
                                  </pic:spPr>
                                </pic:pic>
                              </a:graphicData>
                            </a:graphic>
                          </wp:inline>
                        </w:drawing>
                      </w:r>
                    </w:p>
                    <w:p w14:paraId="4D4F5AA0" w14:textId="77777777" w:rsidR="007A7152" w:rsidRPr="00322F5D" w:rsidRDefault="007A7152" w:rsidP="00FE34E3">
                      <w:pPr>
                        <w:rPr>
                          <w:rFonts w:ascii="Times New Roman" w:hAnsi="Times New Roman" w:cs="Times New Roman"/>
                        </w:rPr>
                      </w:pPr>
                    </w:p>
                  </w:txbxContent>
                </v:textbox>
                <w10:anchorlock/>
              </v:shape>
            </w:pict>
          </mc:Fallback>
        </mc:AlternateContent>
      </w:r>
    </w:p>
    <w:p w14:paraId="5C35A1E4" w14:textId="77777777" w:rsidR="00FE34E3" w:rsidRDefault="00FE34E3" w:rsidP="00FE34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244170BD" wp14:editId="7D8EC8DD">
                <wp:extent cx="5915025" cy="1562100"/>
                <wp:effectExtent l="0" t="0" r="28575" b="1905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3DEC7FAD" w14:textId="4C40B3DD" w:rsidR="00FE34E3" w:rsidRPr="00D147B8" w:rsidRDefault="00FE34E3" w:rsidP="00FE34E3">
                            <w:pPr>
                              <w:rPr>
                                <w:rFonts w:ascii="Times New Roman" w:hAnsi="Times New Roman" w:cs="Times New Roman"/>
                              </w:rPr>
                            </w:pPr>
                            <w:r w:rsidRPr="00D147B8">
                              <w:rPr>
                                <w:rFonts w:ascii="Times New Roman" w:hAnsi="Times New Roman" w:cs="Times New Roman"/>
                              </w:rPr>
                              <w:t>[(</w:t>
                            </w:r>
                            <w:r w:rsidR="003625A9">
                              <w:rPr>
                                <w:rFonts w:ascii="Times New Roman" w:hAnsi="Times New Roman" w:cs="Times New Roman"/>
                              </w:rPr>
                              <w:t>B</w:t>
                            </w:r>
                            <w:r w:rsidRPr="00D147B8">
                              <w:rPr>
                                <w:rFonts w:ascii="Times New Roman" w:hAnsi="Times New Roman" w:cs="Times New Roman"/>
                              </w:rPr>
                              <w:t>) Fill out the following information]</w:t>
                            </w:r>
                            <w:r w:rsidR="00083390">
                              <w:rPr>
                                <w:rFonts w:ascii="Times New Roman" w:hAnsi="Times New Roman" w:cs="Times New Roman"/>
                              </w:rPr>
                              <w:t xml:space="preserve"> (</w:t>
                            </w:r>
                            <w:r w:rsidR="006420A7">
                              <w:rPr>
                                <w:rFonts w:ascii="Times New Roman" w:hAnsi="Times New Roman" w:cs="Times New Roman"/>
                              </w:rPr>
                              <w:t>2</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406"/>
                              <w:gridCol w:w="1710"/>
                            </w:tblGrid>
                            <w:tr w:rsidR="00810704" w14:paraId="021C902D" w14:textId="77777777" w:rsidTr="00322F5D">
                              <w:tc>
                                <w:tcPr>
                                  <w:tcW w:w="1800" w:type="dxa"/>
                                  <w:shd w:val="clear" w:color="auto" w:fill="F2F2F2" w:themeFill="background1" w:themeFillShade="F2"/>
                                </w:tcPr>
                                <w:p w14:paraId="34EAE4D1" w14:textId="126E0F1E"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S1</w:t>
                                  </w:r>
                                  <w:r w:rsidR="0099431A">
                                    <w:rPr>
                                      <w:rFonts w:ascii="Times New Roman" w:hAnsi="Times New Roman" w:cs="Times New Roman"/>
                                      <w:sz w:val="28"/>
                                      <w:szCs w:val="28"/>
                                    </w:rPr>
                                    <w:t xml:space="preserve"> (A)</w:t>
                                  </w:r>
                                </w:p>
                              </w:tc>
                              <w:tc>
                                <w:tcPr>
                                  <w:tcW w:w="1801" w:type="dxa"/>
                                  <w:shd w:val="clear" w:color="auto" w:fill="F2F2F2" w:themeFill="background1" w:themeFillShade="F2"/>
                                </w:tcPr>
                                <w:p w14:paraId="3258FF04" w14:textId="20B8F77E"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S2</w:t>
                                  </w:r>
                                  <w:r w:rsidR="0099431A">
                                    <w:rPr>
                                      <w:rFonts w:ascii="Times New Roman" w:hAnsi="Times New Roman" w:cs="Times New Roman"/>
                                      <w:sz w:val="28"/>
                                      <w:szCs w:val="28"/>
                                    </w:rPr>
                                    <w:t xml:space="preserve"> (B)</w:t>
                                  </w:r>
                                </w:p>
                              </w:tc>
                              <w:tc>
                                <w:tcPr>
                                  <w:tcW w:w="1344" w:type="dxa"/>
                                </w:tcPr>
                                <w:p w14:paraId="1B3C152C" w14:textId="2FBC7E92" w:rsidR="00810704" w:rsidRPr="00810704" w:rsidRDefault="00810704" w:rsidP="00322F5D">
                                  <w:pPr>
                                    <w:rPr>
                                      <w:rFonts w:ascii="Times New Roman" w:hAnsi="Times New Roman" w:cs="Times New Roman"/>
                                      <w:sz w:val="28"/>
                                      <w:szCs w:val="28"/>
                                      <w:vertAlign w:val="subscript"/>
                                    </w:rPr>
                                  </w:pPr>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
                              </w:tc>
                              <w:tc>
                                <w:tcPr>
                                  <w:tcW w:w="1710" w:type="dxa"/>
                                </w:tcPr>
                                <w:p w14:paraId="374C3867"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810704" w14:paraId="58F772CC" w14:textId="77777777" w:rsidTr="00322F5D">
                              <w:tc>
                                <w:tcPr>
                                  <w:tcW w:w="1800" w:type="dxa"/>
                                  <w:shd w:val="clear" w:color="auto" w:fill="F2F2F2" w:themeFill="background1" w:themeFillShade="F2"/>
                                </w:tcPr>
                                <w:p w14:paraId="1CD3D023"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04E494A1"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0269AA9" w14:textId="1DF3B725"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53</w:t>
                                  </w:r>
                                  <w:r>
                                    <w:rPr>
                                      <w:rFonts w:ascii="Times New Roman" w:hAnsi="Times New Roman" w:cs="Times New Roman" w:hint="eastAsia"/>
                                      <w:sz w:val="28"/>
                                      <w:szCs w:val="28"/>
                                    </w:rPr>
                                    <w:t>V</w:t>
                                  </w:r>
                                </w:p>
                              </w:tc>
                              <w:tc>
                                <w:tcPr>
                                  <w:tcW w:w="1710" w:type="dxa"/>
                                </w:tcPr>
                                <w:p w14:paraId="78831CDE" w14:textId="4D112FEB"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0971F489" w14:textId="77777777" w:rsidTr="00322F5D">
                              <w:tc>
                                <w:tcPr>
                                  <w:tcW w:w="1800" w:type="dxa"/>
                                  <w:shd w:val="clear" w:color="auto" w:fill="F2F2F2" w:themeFill="background1" w:themeFillShade="F2"/>
                                </w:tcPr>
                                <w:p w14:paraId="27FBE995"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063CBB12"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62E14F05" w14:textId="49440BDD"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48</w:t>
                                  </w:r>
                                  <w:r>
                                    <w:rPr>
                                      <w:rFonts w:ascii="Times New Roman" w:hAnsi="Times New Roman" w:cs="Times New Roman" w:hint="eastAsia"/>
                                      <w:sz w:val="28"/>
                                      <w:szCs w:val="28"/>
                                    </w:rPr>
                                    <w:t>V</w:t>
                                  </w:r>
                                </w:p>
                              </w:tc>
                              <w:tc>
                                <w:tcPr>
                                  <w:tcW w:w="1710" w:type="dxa"/>
                                </w:tcPr>
                                <w:p w14:paraId="607F29C2" w14:textId="687FB1AB"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46C2CBD8" w14:textId="77777777" w:rsidTr="00322F5D">
                              <w:tc>
                                <w:tcPr>
                                  <w:tcW w:w="1800" w:type="dxa"/>
                                  <w:shd w:val="clear" w:color="auto" w:fill="F2F2F2" w:themeFill="background1" w:themeFillShade="F2"/>
                                </w:tcPr>
                                <w:p w14:paraId="73BEE550"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7D701B14"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0CBD98E" w14:textId="6736E038"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52</w:t>
                                  </w:r>
                                  <w:r>
                                    <w:rPr>
                                      <w:rFonts w:ascii="Times New Roman" w:hAnsi="Times New Roman" w:cs="Times New Roman" w:hint="eastAsia"/>
                                      <w:sz w:val="28"/>
                                      <w:szCs w:val="28"/>
                                    </w:rPr>
                                    <w:t>V</w:t>
                                  </w:r>
                                </w:p>
                              </w:tc>
                              <w:tc>
                                <w:tcPr>
                                  <w:tcW w:w="1710" w:type="dxa"/>
                                </w:tcPr>
                                <w:p w14:paraId="618858C8" w14:textId="61505CA4"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68D3614C" w14:textId="77777777" w:rsidTr="00322F5D">
                              <w:tc>
                                <w:tcPr>
                                  <w:tcW w:w="1800" w:type="dxa"/>
                                  <w:shd w:val="clear" w:color="auto" w:fill="F2F2F2" w:themeFill="background1" w:themeFillShade="F2"/>
                                </w:tcPr>
                                <w:p w14:paraId="3A12F97B"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04F9BFA0"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7C390BBA" w14:textId="5BDCE4A7" w:rsidR="00810704" w:rsidRPr="00E47BF9" w:rsidRDefault="00164946" w:rsidP="00322F5D">
                                  <w:pPr>
                                    <w:rPr>
                                      <w:rFonts w:ascii="Times New Roman" w:hAnsi="Times New Roman" w:cs="Times New Roman"/>
                                      <w:sz w:val="28"/>
                                      <w:szCs w:val="28"/>
                                    </w:rPr>
                                  </w:pPr>
                                  <w:r>
                                    <w:rPr>
                                      <w:rFonts w:ascii="Times New Roman" w:hAnsi="Times New Roman" w:cs="Times New Roman" w:hint="eastAsia"/>
                                      <w:sz w:val="28"/>
                                      <w:szCs w:val="28"/>
                                    </w:rPr>
                                    <w:t>15.000</w:t>
                                  </w:r>
                                  <w:r w:rsidR="007A7152">
                                    <w:rPr>
                                      <w:rFonts w:ascii="Times New Roman" w:hAnsi="Times New Roman" w:cs="Times New Roman" w:hint="eastAsia"/>
                                      <w:sz w:val="28"/>
                                      <w:szCs w:val="28"/>
                                    </w:rPr>
                                    <w:t>mV</w:t>
                                  </w:r>
                                </w:p>
                              </w:tc>
                              <w:tc>
                                <w:tcPr>
                                  <w:tcW w:w="1710" w:type="dxa"/>
                                </w:tcPr>
                                <w:p w14:paraId="64E964F8" w14:textId="61E0324A"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10488D55" w14:textId="77777777" w:rsidR="00FE34E3" w:rsidRPr="00A14FAD" w:rsidRDefault="00FE34E3" w:rsidP="00FE34E3">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244170BD" id="Text Box 26" o:spid="_x0000_s1037"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">
                <v:textbox>
                  <w:txbxContent>
                    <w:p w14:paraId="3DEC7FAD" w14:textId="4C40B3DD" w:rsidR="00FE34E3" w:rsidRPr="00D147B8" w:rsidRDefault="00FE34E3" w:rsidP="00FE34E3">
                      <w:pPr>
                        <w:rPr>
                          <w:rFonts w:ascii="Times New Roman" w:hAnsi="Times New Roman" w:cs="Times New Roman"/>
                        </w:rPr>
                      </w:pPr>
                      <w:r w:rsidRPr="00D147B8">
                        <w:rPr>
                          <w:rFonts w:ascii="Times New Roman" w:hAnsi="Times New Roman" w:cs="Times New Roman"/>
                        </w:rPr>
                        <w:t>[(</w:t>
                      </w:r>
                      <w:r w:rsidR="003625A9">
                        <w:rPr>
                          <w:rFonts w:ascii="Times New Roman" w:hAnsi="Times New Roman" w:cs="Times New Roman"/>
                        </w:rPr>
                        <w:t>B</w:t>
                      </w:r>
                      <w:r w:rsidRPr="00D147B8">
                        <w:rPr>
                          <w:rFonts w:ascii="Times New Roman" w:hAnsi="Times New Roman" w:cs="Times New Roman"/>
                        </w:rPr>
                        <w:t>) Fill out the following information]</w:t>
                      </w:r>
                      <w:r w:rsidR="00083390">
                        <w:rPr>
                          <w:rFonts w:ascii="Times New Roman" w:hAnsi="Times New Roman" w:cs="Times New Roman"/>
                        </w:rPr>
                        <w:t xml:space="preserve"> (</w:t>
                      </w:r>
                      <w:r w:rsidR="006420A7">
                        <w:rPr>
                          <w:rFonts w:ascii="Times New Roman" w:hAnsi="Times New Roman" w:cs="Times New Roman"/>
                        </w:rPr>
                        <w:t>2</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406"/>
                        <w:gridCol w:w="1710"/>
                      </w:tblGrid>
                      <w:tr w:rsidR="00810704" w14:paraId="021C902D" w14:textId="77777777" w:rsidTr="00322F5D">
                        <w:tc>
                          <w:tcPr>
                            <w:tcW w:w="1800" w:type="dxa"/>
                            <w:shd w:val="clear" w:color="auto" w:fill="F2F2F2" w:themeFill="background1" w:themeFillShade="F2"/>
                          </w:tcPr>
                          <w:p w14:paraId="34EAE4D1" w14:textId="126E0F1E"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S1</w:t>
                            </w:r>
                            <w:r w:rsidR="0099431A">
                              <w:rPr>
                                <w:rFonts w:ascii="Times New Roman" w:hAnsi="Times New Roman" w:cs="Times New Roman"/>
                                <w:sz w:val="28"/>
                                <w:szCs w:val="28"/>
                              </w:rPr>
                              <w:t xml:space="preserve"> (A)</w:t>
                            </w:r>
                          </w:p>
                        </w:tc>
                        <w:tc>
                          <w:tcPr>
                            <w:tcW w:w="1801" w:type="dxa"/>
                            <w:shd w:val="clear" w:color="auto" w:fill="F2F2F2" w:themeFill="background1" w:themeFillShade="F2"/>
                          </w:tcPr>
                          <w:p w14:paraId="3258FF04" w14:textId="20B8F77E"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S2</w:t>
                            </w:r>
                            <w:r w:rsidR="0099431A">
                              <w:rPr>
                                <w:rFonts w:ascii="Times New Roman" w:hAnsi="Times New Roman" w:cs="Times New Roman"/>
                                <w:sz w:val="28"/>
                                <w:szCs w:val="28"/>
                              </w:rPr>
                              <w:t xml:space="preserve"> (B)</w:t>
                            </w:r>
                          </w:p>
                        </w:tc>
                        <w:tc>
                          <w:tcPr>
                            <w:tcW w:w="1344" w:type="dxa"/>
                          </w:tcPr>
                          <w:p w14:paraId="1B3C152C" w14:textId="2FBC7E92" w:rsidR="00810704" w:rsidRPr="00810704" w:rsidRDefault="00810704" w:rsidP="00322F5D">
                            <w:pPr>
                              <w:rPr>
                                <w:rFonts w:ascii="Times New Roman" w:hAnsi="Times New Roman" w:cs="Times New Roman"/>
                                <w:sz w:val="28"/>
                                <w:szCs w:val="28"/>
                                <w:vertAlign w:val="subscript"/>
                              </w:rPr>
                            </w:pPr>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
                        </w:tc>
                        <w:tc>
                          <w:tcPr>
                            <w:tcW w:w="1710" w:type="dxa"/>
                          </w:tcPr>
                          <w:p w14:paraId="374C3867"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810704" w14:paraId="58F772CC" w14:textId="77777777" w:rsidTr="00322F5D">
                        <w:tc>
                          <w:tcPr>
                            <w:tcW w:w="1800" w:type="dxa"/>
                            <w:shd w:val="clear" w:color="auto" w:fill="F2F2F2" w:themeFill="background1" w:themeFillShade="F2"/>
                          </w:tcPr>
                          <w:p w14:paraId="1CD3D023"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04E494A1"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0269AA9" w14:textId="1DF3B725"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53</w:t>
                            </w:r>
                            <w:r>
                              <w:rPr>
                                <w:rFonts w:ascii="Times New Roman" w:hAnsi="Times New Roman" w:cs="Times New Roman" w:hint="eastAsia"/>
                                <w:sz w:val="28"/>
                                <w:szCs w:val="28"/>
                              </w:rPr>
                              <w:t>V</w:t>
                            </w:r>
                          </w:p>
                        </w:tc>
                        <w:tc>
                          <w:tcPr>
                            <w:tcW w:w="1710" w:type="dxa"/>
                          </w:tcPr>
                          <w:p w14:paraId="78831CDE" w14:textId="4D112FEB"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0971F489" w14:textId="77777777" w:rsidTr="00322F5D">
                        <w:tc>
                          <w:tcPr>
                            <w:tcW w:w="1800" w:type="dxa"/>
                            <w:shd w:val="clear" w:color="auto" w:fill="F2F2F2" w:themeFill="background1" w:themeFillShade="F2"/>
                          </w:tcPr>
                          <w:p w14:paraId="27FBE995"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063CBB12"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62E14F05" w14:textId="49440BDD"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48</w:t>
                            </w:r>
                            <w:r>
                              <w:rPr>
                                <w:rFonts w:ascii="Times New Roman" w:hAnsi="Times New Roman" w:cs="Times New Roman" w:hint="eastAsia"/>
                                <w:sz w:val="28"/>
                                <w:szCs w:val="28"/>
                              </w:rPr>
                              <w:t>V</w:t>
                            </w:r>
                          </w:p>
                        </w:tc>
                        <w:tc>
                          <w:tcPr>
                            <w:tcW w:w="1710" w:type="dxa"/>
                          </w:tcPr>
                          <w:p w14:paraId="607F29C2" w14:textId="687FB1AB"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46C2CBD8" w14:textId="77777777" w:rsidTr="00322F5D">
                        <w:tc>
                          <w:tcPr>
                            <w:tcW w:w="1800" w:type="dxa"/>
                            <w:shd w:val="clear" w:color="auto" w:fill="F2F2F2" w:themeFill="background1" w:themeFillShade="F2"/>
                          </w:tcPr>
                          <w:p w14:paraId="73BEE550"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7D701B14"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0CBD98E" w14:textId="6736E038"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4.97</w:t>
                            </w:r>
                            <w:r w:rsidR="00164946">
                              <w:rPr>
                                <w:rFonts w:ascii="Times New Roman" w:hAnsi="Times New Roman" w:cs="Times New Roman" w:hint="eastAsia"/>
                                <w:sz w:val="28"/>
                                <w:szCs w:val="28"/>
                              </w:rPr>
                              <w:t>52</w:t>
                            </w:r>
                            <w:r>
                              <w:rPr>
                                <w:rFonts w:ascii="Times New Roman" w:hAnsi="Times New Roman" w:cs="Times New Roman" w:hint="eastAsia"/>
                                <w:sz w:val="28"/>
                                <w:szCs w:val="28"/>
                              </w:rPr>
                              <w:t>V</w:t>
                            </w:r>
                          </w:p>
                        </w:tc>
                        <w:tc>
                          <w:tcPr>
                            <w:tcW w:w="1710" w:type="dxa"/>
                          </w:tcPr>
                          <w:p w14:paraId="618858C8" w14:textId="61505CA4"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810704" w14:paraId="68D3614C" w14:textId="77777777" w:rsidTr="00322F5D">
                        <w:tc>
                          <w:tcPr>
                            <w:tcW w:w="1800" w:type="dxa"/>
                            <w:shd w:val="clear" w:color="auto" w:fill="F2F2F2" w:themeFill="background1" w:themeFillShade="F2"/>
                          </w:tcPr>
                          <w:p w14:paraId="3A12F97B"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04F9BFA0" w14:textId="77777777" w:rsidR="00810704" w:rsidRPr="00E47BF9" w:rsidRDefault="00810704" w:rsidP="00322F5D">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7C390BBA" w14:textId="5BDCE4A7" w:rsidR="00810704" w:rsidRPr="00E47BF9" w:rsidRDefault="00164946" w:rsidP="00322F5D">
                            <w:pPr>
                              <w:rPr>
                                <w:rFonts w:ascii="Times New Roman" w:hAnsi="Times New Roman" w:cs="Times New Roman"/>
                                <w:sz w:val="28"/>
                                <w:szCs w:val="28"/>
                              </w:rPr>
                            </w:pPr>
                            <w:r>
                              <w:rPr>
                                <w:rFonts w:ascii="Times New Roman" w:hAnsi="Times New Roman" w:cs="Times New Roman" w:hint="eastAsia"/>
                                <w:sz w:val="28"/>
                                <w:szCs w:val="28"/>
                              </w:rPr>
                              <w:t>15.000</w:t>
                            </w:r>
                            <w:r w:rsidR="007A7152">
                              <w:rPr>
                                <w:rFonts w:ascii="Times New Roman" w:hAnsi="Times New Roman" w:cs="Times New Roman" w:hint="eastAsia"/>
                                <w:sz w:val="28"/>
                                <w:szCs w:val="28"/>
                              </w:rPr>
                              <w:t>mV</w:t>
                            </w:r>
                          </w:p>
                        </w:tc>
                        <w:tc>
                          <w:tcPr>
                            <w:tcW w:w="1710" w:type="dxa"/>
                          </w:tcPr>
                          <w:p w14:paraId="64E964F8" w14:textId="61E0324A" w:rsidR="00810704" w:rsidRPr="00E47BF9" w:rsidRDefault="007A7152"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10488D55" w14:textId="77777777" w:rsidR="00FE34E3" w:rsidRPr="00A14FAD" w:rsidRDefault="00FE34E3" w:rsidP="00FE34E3">
                      <w:pPr>
                        <w:spacing w:after="0"/>
                        <w:rPr>
                          <w:sz w:val="28"/>
                          <w:szCs w:val="28"/>
                        </w:rPr>
                      </w:pPr>
                    </w:p>
                  </w:txbxContent>
                </v:textbox>
                <w10:anchorlock/>
              </v:shape>
            </w:pict>
          </mc:Fallback>
        </mc:AlternateContent>
      </w:r>
    </w:p>
    <w:p w14:paraId="1090948D" w14:textId="77777777" w:rsidR="00FE34E3" w:rsidRDefault="00FE34E3" w:rsidP="00FE34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69BCCE0E" wp14:editId="7D68DB43">
                <wp:extent cx="5915025" cy="2785730"/>
                <wp:effectExtent l="0" t="0" r="28575" b="1524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785730"/>
                        </a:xfrm>
                        <a:prstGeom prst="rect">
                          <a:avLst/>
                        </a:prstGeom>
                        <a:solidFill>
                          <a:srgbClr val="FFFFFF"/>
                        </a:solidFill>
                        <a:ln w="9525">
                          <a:solidFill>
                            <a:srgbClr val="000000"/>
                          </a:solidFill>
                          <a:miter lim="800000"/>
                          <a:headEnd/>
                          <a:tailEnd/>
                        </a:ln>
                      </wps:spPr>
                      <wps:txbx>
                        <w:txbxContent>
                          <w:p w14:paraId="4A62BEDC" w14:textId="35CCC238" w:rsidR="00FE34E3" w:rsidRDefault="00E47BF9" w:rsidP="00FE34E3">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3DC48E5A" w14:textId="6871F179" w:rsidR="001C7119" w:rsidRDefault="001C7119" w:rsidP="00FE34E3">
                            <w:pPr>
                              <w:rPr>
                                <w:rFonts w:ascii="Times New Roman" w:hAnsi="Times New Roman" w:cs="Times New Roman"/>
                              </w:rPr>
                            </w:pPr>
                            <w:bookmarkStart w:id="10" w:name="OLE_LINK2"/>
                            <w:bookmarkStart w:id="11" w:name="OLE_LINK3"/>
                            <w:bookmarkStart w:id="12" w:name="_Hlk211512284"/>
                            <w:r>
                              <w:rPr>
                                <w:rFonts w:ascii="Times New Roman" w:hAnsi="Times New Roman" w:cs="Times New Roman"/>
                              </w:rPr>
                              <w:t>L</w:t>
                            </w:r>
                            <w:r>
                              <w:rPr>
                                <w:rFonts w:ascii="Times New Roman" w:hAnsi="Times New Roman" w:cs="Times New Roman" w:hint="eastAsia"/>
                              </w:rPr>
                              <w:t>ogic abstraction: NAND gate</w:t>
                            </w:r>
                          </w:p>
                          <w:tbl>
                            <w:tblPr>
                              <w:tblStyle w:val="4-5"/>
                              <w:tblW w:w="0" w:type="auto"/>
                              <w:tblLook w:val="04A0" w:firstRow="1" w:lastRow="0" w:firstColumn="1" w:lastColumn="0" w:noHBand="0" w:noVBand="1"/>
                            </w:tblPr>
                            <w:tblGrid>
                              <w:gridCol w:w="3006"/>
                              <w:gridCol w:w="3006"/>
                              <w:gridCol w:w="3006"/>
                            </w:tblGrid>
                            <w:tr w:rsidR="001C7119" w14:paraId="7B757C2C" w14:textId="77777777" w:rsidTr="001C7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B34FAF8" w14:textId="5A4D1B91" w:rsidR="001C7119" w:rsidRDefault="001C7119" w:rsidP="00164946">
                                  <w:pPr>
                                    <w:jc w:val="center"/>
                                    <w:rPr>
                                      <w:rFonts w:ascii="Times New Roman" w:hAnsi="Times New Roman" w:cs="Times New Roman"/>
                                    </w:rPr>
                                  </w:pPr>
                                  <w:r>
                                    <w:rPr>
                                      <w:rFonts w:ascii="Times New Roman" w:hAnsi="Times New Roman" w:cs="Times New Roman" w:hint="eastAsia"/>
                                    </w:rPr>
                                    <w:t>S1</w:t>
                                  </w:r>
                                </w:p>
                              </w:tc>
                              <w:tc>
                                <w:tcPr>
                                  <w:tcW w:w="3006" w:type="dxa"/>
                                </w:tcPr>
                                <w:p w14:paraId="0A8CA635" w14:textId="138B94D3" w:rsidR="001C7119" w:rsidRDefault="001C7119"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50D0F5E0" w14:textId="6F579DE7" w:rsidR="001C7119" w:rsidRDefault="001C7119"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1C7119" w14:paraId="66356416" w14:textId="77777777" w:rsidTr="001C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529901B" w14:textId="2594CA1F"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068A39D9" w14:textId="581ACC6B"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7FD9EBBB" w14:textId="29B53BC4"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31FD7E4F" w14:textId="77777777" w:rsidTr="001C7119">
                              <w:tc>
                                <w:tcPr>
                                  <w:cnfStyle w:val="001000000000" w:firstRow="0" w:lastRow="0" w:firstColumn="1" w:lastColumn="0" w:oddVBand="0" w:evenVBand="0" w:oddHBand="0" w:evenHBand="0" w:firstRowFirstColumn="0" w:firstRowLastColumn="0" w:lastRowFirstColumn="0" w:lastRowLastColumn="0"/>
                                  <w:tcW w:w="3006" w:type="dxa"/>
                                </w:tcPr>
                                <w:p w14:paraId="294D8346" w14:textId="172117D0"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1DB1E1C2" w14:textId="6B9B5276"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4C2E9456" w14:textId="28C28594"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1F1B0331" w14:textId="77777777" w:rsidTr="001C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4E37915" w14:textId="40B77925"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05A91969" w14:textId="59AF5915"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43409182" w14:textId="498B3B28"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2942741D" w14:textId="77777777" w:rsidTr="001C7119">
                              <w:tc>
                                <w:tcPr>
                                  <w:cnfStyle w:val="001000000000" w:firstRow="0" w:lastRow="0" w:firstColumn="1" w:lastColumn="0" w:oddVBand="0" w:evenVBand="0" w:oddHBand="0" w:evenHBand="0" w:firstRowFirstColumn="0" w:firstRowLastColumn="0" w:lastRowFirstColumn="0" w:lastRowLastColumn="0"/>
                                  <w:tcW w:w="3006" w:type="dxa"/>
                                </w:tcPr>
                                <w:p w14:paraId="6A5635E8" w14:textId="36F94FE6"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085EED96" w14:textId="157AF928"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3CCD40F9" w14:textId="7D6956CD"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027B78F6" w14:textId="5EE6BE0D" w:rsidR="001C7119" w:rsidRDefault="001C7119" w:rsidP="00FE34E3">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switches (S1,S2)</w:t>
                            </w:r>
                            <w:r w:rsidR="00164946">
                              <w:rPr>
                                <w:rFonts w:ascii="Times New Roman" w:hAnsi="Times New Roman" w:cs="Times New Roman" w:hint="eastAsia"/>
                              </w:rPr>
                              <w:t>,  open is 0, close is 1; for result(LED), ON is 1, OFF is 0.</w:t>
                            </w:r>
                          </w:p>
                          <w:p w14:paraId="439A34B2" w14:textId="179D46EC" w:rsidR="00164946" w:rsidRPr="001C7119" w:rsidRDefault="00164946" w:rsidP="00FE34E3">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seen as a </w:t>
                            </w:r>
                            <w:r w:rsidRPr="00164946">
                              <w:rPr>
                                <w:rFonts w:ascii="Times New Roman" w:hAnsi="Times New Roman" w:cs="Times New Roman" w:hint="eastAsia"/>
                                <w:b/>
                                <w:bCs/>
                              </w:rPr>
                              <w:t>NAND gate</w:t>
                            </w:r>
                            <w:r>
                              <w:rPr>
                                <w:rFonts w:ascii="Times New Roman" w:hAnsi="Times New Roman" w:cs="Times New Roman" w:hint="eastAsia"/>
                              </w:rPr>
                              <w:t>.</w:t>
                            </w:r>
                            <w:bookmarkEnd w:id="10"/>
                            <w:bookmarkEnd w:id="11"/>
                            <w:bookmarkEnd w:id="12"/>
                          </w:p>
                        </w:txbxContent>
                      </wps:txbx>
                      <wps:bodyPr rot="0" vert="horz" wrap="square" lIns="91440" tIns="45720" rIns="91440" bIns="45720" anchor="t" anchorCtr="0">
                        <a:noAutofit/>
                      </wps:bodyPr>
                    </wps:wsp>
                  </a:graphicData>
                </a:graphic>
              </wp:inline>
            </w:drawing>
          </mc:Choice>
          <mc:Fallback>
            <w:pict>
              <v:shape w14:anchorId="69BCCE0E" id="Text Box 27" o:spid="_x0000_s1038" type="#_x0000_t202" style="width:465.75pt;height:2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">
                <v:textbox>
                  <w:txbxContent>
                    <w:p w14:paraId="4A62BEDC" w14:textId="35CCC238" w:rsidR="00FE34E3" w:rsidRDefault="00E47BF9" w:rsidP="00FE34E3">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3DC48E5A" w14:textId="6871F179" w:rsidR="001C7119" w:rsidRDefault="001C7119" w:rsidP="00FE34E3">
                      <w:pPr>
                        <w:rPr>
                          <w:rFonts w:ascii="Times New Roman" w:hAnsi="Times New Roman" w:cs="Times New Roman"/>
                        </w:rPr>
                      </w:pPr>
                      <w:bookmarkStart w:id="13" w:name="OLE_LINK2"/>
                      <w:bookmarkStart w:id="14" w:name="OLE_LINK3"/>
                      <w:bookmarkStart w:id="15" w:name="_Hlk211512284"/>
                      <w:r>
                        <w:rPr>
                          <w:rFonts w:ascii="Times New Roman" w:hAnsi="Times New Roman" w:cs="Times New Roman"/>
                        </w:rPr>
                        <w:t>L</w:t>
                      </w:r>
                      <w:r>
                        <w:rPr>
                          <w:rFonts w:ascii="Times New Roman" w:hAnsi="Times New Roman" w:cs="Times New Roman" w:hint="eastAsia"/>
                        </w:rPr>
                        <w:t>ogic abstraction: NAND gate</w:t>
                      </w:r>
                    </w:p>
                    <w:tbl>
                      <w:tblPr>
                        <w:tblStyle w:val="4-5"/>
                        <w:tblW w:w="0" w:type="auto"/>
                        <w:tblLook w:val="04A0" w:firstRow="1" w:lastRow="0" w:firstColumn="1" w:lastColumn="0" w:noHBand="0" w:noVBand="1"/>
                      </w:tblPr>
                      <w:tblGrid>
                        <w:gridCol w:w="3006"/>
                        <w:gridCol w:w="3006"/>
                        <w:gridCol w:w="3006"/>
                      </w:tblGrid>
                      <w:tr w:rsidR="001C7119" w14:paraId="7B757C2C" w14:textId="77777777" w:rsidTr="001C7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B34FAF8" w14:textId="5A4D1B91" w:rsidR="001C7119" w:rsidRDefault="001C7119" w:rsidP="00164946">
                            <w:pPr>
                              <w:jc w:val="center"/>
                              <w:rPr>
                                <w:rFonts w:ascii="Times New Roman" w:hAnsi="Times New Roman" w:cs="Times New Roman"/>
                              </w:rPr>
                            </w:pPr>
                            <w:r>
                              <w:rPr>
                                <w:rFonts w:ascii="Times New Roman" w:hAnsi="Times New Roman" w:cs="Times New Roman" w:hint="eastAsia"/>
                              </w:rPr>
                              <w:t>S1</w:t>
                            </w:r>
                          </w:p>
                        </w:tc>
                        <w:tc>
                          <w:tcPr>
                            <w:tcW w:w="3006" w:type="dxa"/>
                          </w:tcPr>
                          <w:p w14:paraId="0A8CA635" w14:textId="138B94D3" w:rsidR="001C7119" w:rsidRDefault="001C7119"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50D0F5E0" w14:textId="6F579DE7" w:rsidR="001C7119" w:rsidRDefault="001C7119"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1C7119" w14:paraId="66356416" w14:textId="77777777" w:rsidTr="001C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529901B" w14:textId="2594CA1F"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068A39D9" w14:textId="581ACC6B"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7FD9EBBB" w14:textId="29B53BC4"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31FD7E4F" w14:textId="77777777" w:rsidTr="001C7119">
                        <w:tc>
                          <w:tcPr>
                            <w:cnfStyle w:val="001000000000" w:firstRow="0" w:lastRow="0" w:firstColumn="1" w:lastColumn="0" w:oddVBand="0" w:evenVBand="0" w:oddHBand="0" w:evenHBand="0" w:firstRowFirstColumn="0" w:firstRowLastColumn="0" w:lastRowFirstColumn="0" w:lastRowLastColumn="0"/>
                            <w:tcW w:w="3006" w:type="dxa"/>
                          </w:tcPr>
                          <w:p w14:paraId="294D8346" w14:textId="172117D0"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1DB1E1C2" w14:textId="6B9B5276"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4C2E9456" w14:textId="28C28594"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1F1B0331" w14:textId="77777777" w:rsidTr="001C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4E37915" w14:textId="40B77925"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05A91969" w14:textId="59AF5915"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43409182" w14:textId="498B3B28" w:rsidR="001C7119" w:rsidRDefault="001C7119"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C7119" w14:paraId="2942741D" w14:textId="77777777" w:rsidTr="001C7119">
                        <w:tc>
                          <w:tcPr>
                            <w:cnfStyle w:val="001000000000" w:firstRow="0" w:lastRow="0" w:firstColumn="1" w:lastColumn="0" w:oddVBand="0" w:evenVBand="0" w:oddHBand="0" w:evenHBand="0" w:firstRowFirstColumn="0" w:firstRowLastColumn="0" w:lastRowFirstColumn="0" w:lastRowLastColumn="0"/>
                            <w:tcW w:w="3006" w:type="dxa"/>
                          </w:tcPr>
                          <w:p w14:paraId="6A5635E8" w14:textId="36F94FE6" w:rsidR="001C7119" w:rsidRPr="00164946" w:rsidRDefault="001C7119"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085EED96" w14:textId="157AF928"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3CCD40F9" w14:textId="7D6956CD" w:rsidR="001C7119" w:rsidRDefault="001C7119"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027B78F6" w14:textId="5EE6BE0D" w:rsidR="001C7119" w:rsidRDefault="001C7119" w:rsidP="00FE34E3">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switches (S1,S2)</w:t>
                      </w:r>
                      <w:r w:rsidR="00164946">
                        <w:rPr>
                          <w:rFonts w:ascii="Times New Roman" w:hAnsi="Times New Roman" w:cs="Times New Roman" w:hint="eastAsia"/>
                        </w:rPr>
                        <w:t>,  open is 0, close is 1; for result(LED), ON is 1, OFF is 0.</w:t>
                      </w:r>
                    </w:p>
                    <w:p w14:paraId="439A34B2" w14:textId="179D46EC" w:rsidR="00164946" w:rsidRPr="001C7119" w:rsidRDefault="00164946" w:rsidP="00FE34E3">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seen as a </w:t>
                      </w:r>
                      <w:r w:rsidRPr="00164946">
                        <w:rPr>
                          <w:rFonts w:ascii="Times New Roman" w:hAnsi="Times New Roman" w:cs="Times New Roman" w:hint="eastAsia"/>
                          <w:b/>
                          <w:bCs/>
                        </w:rPr>
                        <w:t>NAND gate</w:t>
                      </w:r>
                      <w:r>
                        <w:rPr>
                          <w:rFonts w:ascii="Times New Roman" w:hAnsi="Times New Roman" w:cs="Times New Roman" w:hint="eastAsia"/>
                        </w:rPr>
                        <w:t>.</w:t>
                      </w:r>
                      <w:bookmarkEnd w:id="13"/>
                      <w:bookmarkEnd w:id="14"/>
                      <w:bookmarkEnd w:id="15"/>
                    </w:p>
                  </w:txbxContent>
                </v:textbox>
                <w10:anchorlock/>
              </v:shape>
            </w:pict>
          </mc:Fallback>
        </mc:AlternateContent>
      </w:r>
    </w:p>
    <w:p w14:paraId="339F77B1" w14:textId="65A47118" w:rsidR="003C7F4C" w:rsidRPr="00C97140" w:rsidRDefault="003C7F4C" w:rsidP="003C7F4C">
      <w:pPr>
        <w:rPr>
          <w:rFonts w:ascii="Times New Roman" w:hAnsi="Times New Roman" w:cs="Times New Roman"/>
          <w:b/>
          <w:sz w:val="26"/>
          <w:szCs w:val="26"/>
        </w:rPr>
      </w:pPr>
      <w:r w:rsidRPr="00C97140">
        <w:rPr>
          <w:rFonts w:ascii="Times New Roman" w:hAnsi="Times New Roman" w:cs="Times New Roman"/>
          <w:b/>
          <w:sz w:val="26"/>
          <w:szCs w:val="26"/>
        </w:rPr>
        <w:t xml:space="preserve">NMOS </w:t>
      </w:r>
      <w:r>
        <w:rPr>
          <w:rFonts w:ascii="Times New Roman" w:hAnsi="Times New Roman" w:cs="Times New Roman"/>
          <w:b/>
          <w:sz w:val="26"/>
          <w:szCs w:val="26"/>
        </w:rPr>
        <w:t>NAND Gate</w:t>
      </w:r>
      <w:r w:rsidRPr="00C97140">
        <w:rPr>
          <w:rFonts w:ascii="Times New Roman" w:hAnsi="Times New Roman" w:cs="Times New Roman"/>
          <w:b/>
          <w:sz w:val="26"/>
          <w:szCs w:val="26"/>
        </w:rPr>
        <w:t xml:space="preserve"> with R1 = 10kΩ</w:t>
      </w:r>
      <w:r w:rsidR="00083390">
        <w:rPr>
          <w:rFonts w:ascii="Times New Roman" w:hAnsi="Times New Roman" w:cs="Times New Roman"/>
          <w:b/>
          <w:sz w:val="26"/>
          <w:szCs w:val="26"/>
        </w:rPr>
        <w:t xml:space="preserve"> (</w:t>
      </w:r>
      <w:r w:rsidR="006420A7">
        <w:rPr>
          <w:rFonts w:ascii="Times New Roman" w:hAnsi="Times New Roman" w:cs="Times New Roman"/>
          <w:b/>
          <w:sz w:val="26"/>
          <w:szCs w:val="26"/>
        </w:rPr>
        <w:t>5</w:t>
      </w:r>
      <w:r w:rsidR="00083390">
        <w:rPr>
          <w:rFonts w:ascii="Times New Roman" w:hAnsi="Times New Roman" w:cs="Times New Roman"/>
          <w:b/>
          <w:sz w:val="26"/>
          <w:szCs w:val="26"/>
        </w:rPr>
        <w:t xml:space="preserve"> points)</w:t>
      </w:r>
    </w:p>
    <w:p w14:paraId="5B4835EA" w14:textId="77777777" w:rsidR="003C7F4C" w:rsidRDefault="003C7F4C" w:rsidP="003C7F4C">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502CE440" wp14:editId="4663CA90">
                <wp:extent cx="5915025" cy="1562100"/>
                <wp:effectExtent l="0" t="0" r="28575" b="28575"/>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3A4EBBEB" w14:textId="619B5720" w:rsidR="003C7F4C" w:rsidRPr="00796A36" w:rsidRDefault="003C7F4C" w:rsidP="003C7F4C">
                            <w:pPr>
                              <w:rPr>
                                <w:rFonts w:ascii="Times New Roman" w:hAnsi="Times New Roman" w:cs="Times New Roman"/>
                              </w:rPr>
                            </w:pPr>
                            <w:r w:rsidRPr="00796A36">
                              <w:rPr>
                                <w:rFonts w:ascii="Times New Roman" w:hAnsi="Times New Roman" w:cs="Times New Roman"/>
                              </w:rPr>
                              <w:t>[</w:t>
                            </w:r>
                            <w:r>
                              <w:rPr>
                                <w:rFonts w:ascii="Times New Roman" w:hAnsi="Times New Roman" w:cs="Times New Roman"/>
                              </w:rPr>
                              <w:t>(</w:t>
                            </w:r>
                            <w:r w:rsidR="003625A9">
                              <w:rPr>
                                <w:rFonts w:ascii="Times New Roman" w:hAnsi="Times New Roman" w:cs="Times New Roman"/>
                              </w:rPr>
                              <w:t>A</w:t>
                            </w:r>
                            <w:r w:rsidR="00E10B96">
                              <w:rPr>
                                <w:rFonts w:ascii="Times New Roman" w:hAnsi="Times New Roman" w:cs="Times New Roman"/>
                              </w:rPr>
                              <w:t xml:space="preserve">) </w:t>
                            </w:r>
                            <w:r w:rsidRPr="00796A36">
                              <w:rPr>
                                <w:rFonts w:ascii="Times New Roman" w:hAnsi="Times New Roman" w:cs="Times New Roman"/>
                              </w:rPr>
                              <w:t>Fill out the following information]</w:t>
                            </w:r>
                            <w:r w:rsidR="00083390">
                              <w:rPr>
                                <w:rFonts w:ascii="Times New Roman" w:hAnsi="Times New Roman" w:cs="Times New Roman"/>
                              </w:rPr>
                              <w:t xml:space="preserve"> (</w:t>
                            </w:r>
                            <w:r w:rsidR="006420A7">
                              <w:rPr>
                                <w:rFonts w:ascii="Times New Roman" w:hAnsi="Times New Roman" w:cs="Times New Roman"/>
                              </w:rPr>
                              <w:t>2</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344"/>
                              <w:gridCol w:w="1710"/>
                            </w:tblGrid>
                            <w:tr w:rsidR="00DE7555" w14:paraId="2BFB7E99" w14:textId="77777777" w:rsidTr="002C2CB9">
                              <w:tc>
                                <w:tcPr>
                                  <w:tcW w:w="1800" w:type="dxa"/>
                                  <w:shd w:val="clear" w:color="auto" w:fill="F2F2F2" w:themeFill="background1" w:themeFillShade="F2"/>
                                </w:tcPr>
                                <w:p w14:paraId="3CC61FE7" w14:textId="6D51627B"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S1</w:t>
                                  </w:r>
                                  <w:r w:rsidR="0099431A">
                                    <w:rPr>
                                      <w:rFonts w:ascii="Times New Roman" w:hAnsi="Times New Roman" w:cs="Times New Roman"/>
                                      <w:sz w:val="28"/>
                                      <w:szCs w:val="28"/>
                                    </w:rPr>
                                    <w:t xml:space="preserve"> (A)</w:t>
                                  </w:r>
                                </w:p>
                              </w:tc>
                              <w:tc>
                                <w:tcPr>
                                  <w:tcW w:w="1801" w:type="dxa"/>
                                  <w:shd w:val="clear" w:color="auto" w:fill="F2F2F2" w:themeFill="background1" w:themeFillShade="F2"/>
                                </w:tcPr>
                                <w:p w14:paraId="17C2A4BB" w14:textId="6F913EF9"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S2</w:t>
                                  </w:r>
                                  <w:r w:rsidR="0099431A">
                                    <w:rPr>
                                      <w:rFonts w:ascii="Times New Roman" w:hAnsi="Times New Roman" w:cs="Times New Roman"/>
                                      <w:sz w:val="28"/>
                                      <w:szCs w:val="28"/>
                                    </w:rPr>
                                    <w:t xml:space="preserve"> (B)</w:t>
                                  </w:r>
                                </w:p>
                              </w:tc>
                              <w:tc>
                                <w:tcPr>
                                  <w:tcW w:w="1344" w:type="dxa"/>
                                </w:tcPr>
                                <w:p w14:paraId="21365C2C" w14:textId="4749A603" w:rsidR="00DE7555" w:rsidRPr="00DE7555" w:rsidRDefault="00DE7555" w:rsidP="00810704">
                                  <w:pPr>
                                    <w:rPr>
                                      <w:rFonts w:ascii="Times New Roman" w:hAnsi="Times New Roman" w:cs="Times New Roman"/>
                                      <w:sz w:val="28"/>
                                      <w:szCs w:val="28"/>
                                      <w:vertAlign w:val="subscript"/>
                                    </w:rPr>
                                  </w:pPr>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
                              </w:tc>
                              <w:tc>
                                <w:tcPr>
                                  <w:tcW w:w="1710" w:type="dxa"/>
                                </w:tcPr>
                                <w:p w14:paraId="2B2455C7"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DE7555" w14:paraId="5B8CA662" w14:textId="77777777" w:rsidTr="002C2CB9">
                              <w:tc>
                                <w:tcPr>
                                  <w:tcW w:w="1800" w:type="dxa"/>
                                  <w:shd w:val="clear" w:color="auto" w:fill="F2F2F2" w:themeFill="background1" w:themeFillShade="F2"/>
                                </w:tcPr>
                                <w:p w14:paraId="6A347C1C"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7A8A37C7"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238AC5EE" w14:textId="5EE10A3F"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4.9708V</w:t>
                                  </w:r>
                                </w:p>
                              </w:tc>
                              <w:tc>
                                <w:tcPr>
                                  <w:tcW w:w="1710" w:type="dxa"/>
                                </w:tcPr>
                                <w:p w14:paraId="0285A161" w14:textId="4A378FF2"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2B81798D" w14:textId="77777777" w:rsidTr="002C2CB9">
                              <w:tc>
                                <w:tcPr>
                                  <w:tcW w:w="1800" w:type="dxa"/>
                                  <w:shd w:val="clear" w:color="auto" w:fill="F2F2F2" w:themeFill="background1" w:themeFillShade="F2"/>
                                </w:tcPr>
                                <w:p w14:paraId="3DD7D485"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1C00D7C6"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67627828" w14:textId="2D8A84B9"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4.9703V</w:t>
                                  </w:r>
                                </w:p>
                              </w:tc>
                              <w:tc>
                                <w:tcPr>
                                  <w:tcW w:w="1710" w:type="dxa"/>
                                </w:tcPr>
                                <w:p w14:paraId="25DD07D0" w14:textId="4178EE2C"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2697E332" w14:textId="77777777" w:rsidTr="002C2CB9">
                              <w:tc>
                                <w:tcPr>
                                  <w:tcW w:w="1800" w:type="dxa"/>
                                  <w:shd w:val="clear" w:color="auto" w:fill="F2F2F2" w:themeFill="background1" w:themeFillShade="F2"/>
                                </w:tcPr>
                                <w:p w14:paraId="2120D889"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041FD019"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37EF7C4" w14:textId="0DBD2D96"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4.9703V</w:t>
                                  </w:r>
                                </w:p>
                              </w:tc>
                              <w:tc>
                                <w:tcPr>
                                  <w:tcW w:w="1710" w:type="dxa"/>
                                </w:tcPr>
                                <w:p w14:paraId="558691E5" w14:textId="177466C4"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0F69780B" w14:textId="77777777" w:rsidTr="002C2CB9">
                              <w:tc>
                                <w:tcPr>
                                  <w:tcW w:w="1800" w:type="dxa"/>
                                  <w:shd w:val="clear" w:color="auto" w:fill="F2F2F2" w:themeFill="background1" w:themeFillShade="F2"/>
                                </w:tcPr>
                                <w:p w14:paraId="2BF3C94F"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427EB4DD"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11ED61F9" w14:textId="129109B7"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1.781mV</w:t>
                                  </w:r>
                                </w:p>
                              </w:tc>
                              <w:tc>
                                <w:tcPr>
                                  <w:tcW w:w="1710" w:type="dxa"/>
                                </w:tcPr>
                                <w:p w14:paraId="1B89C579" w14:textId="47823AA1"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OFF</w:t>
                                  </w:r>
                                </w:p>
                              </w:tc>
                            </w:tr>
                          </w:tbl>
                          <w:p w14:paraId="4DECD222" w14:textId="77777777" w:rsidR="003C7F4C" w:rsidRPr="00A14FAD" w:rsidRDefault="003C7F4C" w:rsidP="003C7F4C">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502CE440" id="Text Box 8" o:spid="_x0000_s1039"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">
                <v:textbox>
                  <w:txbxContent>
                    <w:p w14:paraId="3A4EBBEB" w14:textId="619B5720" w:rsidR="003C7F4C" w:rsidRPr="00796A36" w:rsidRDefault="003C7F4C" w:rsidP="003C7F4C">
                      <w:pPr>
                        <w:rPr>
                          <w:rFonts w:ascii="Times New Roman" w:hAnsi="Times New Roman" w:cs="Times New Roman"/>
                        </w:rPr>
                      </w:pPr>
                      <w:r w:rsidRPr="00796A36">
                        <w:rPr>
                          <w:rFonts w:ascii="Times New Roman" w:hAnsi="Times New Roman" w:cs="Times New Roman"/>
                        </w:rPr>
                        <w:t>[</w:t>
                      </w:r>
                      <w:r>
                        <w:rPr>
                          <w:rFonts w:ascii="Times New Roman" w:hAnsi="Times New Roman" w:cs="Times New Roman"/>
                        </w:rPr>
                        <w:t>(</w:t>
                      </w:r>
                      <w:r w:rsidR="003625A9">
                        <w:rPr>
                          <w:rFonts w:ascii="Times New Roman" w:hAnsi="Times New Roman" w:cs="Times New Roman"/>
                        </w:rPr>
                        <w:t>A</w:t>
                      </w:r>
                      <w:r w:rsidR="00E10B96">
                        <w:rPr>
                          <w:rFonts w:ascii="Times New Roman" w:hAnsi="Times New Roman" w:cs="Times New Roman"/>
                        </w:rPr>
                        <w:t xml:space="preserve">) </w:t>
                      </w:r>
                      <w:r w:rsidRPr="00796A36">
                        <w:rPr>
                          <w:rFonts w:ascii="Times New Roman" w:hAnsi="Times New Roman" w:cs="Times New Roman"/>
                        </w:rPr>
                        <w:t>Fill out the following information]</w:t>
                      </w:r>
                      <w:r w:rsidR="00083390">
                        <w:rPr>
                          <w:rFonts w:ascii="Times New Roman" w:hAnsi="Times New Roman" w:cs="Times New Roman"/>
                        </w:rPr>
                        <w:t xml:space="preserve"> (</w:t>
                      </w:r>
                      <w:r w:rsidR="006420A7">
                        <w:rPr>
                          <w:rFonts w:ascii="Times New Roman" w:hAnsi="Times New Roman" w:cs="Times New Roman"/>
                        </w:rPr>
                        <w:t>2</w:t>
                      </w:r>
                      <w:r w:rsidR="00083390">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344"/>
                        <w:gridCol w:w="1710"/>
                      </w:tblGrid>
                      <w:tr w:rsidR="00DE7555" w14:paraId="2BFB7E99" w14:textId="77777777" w:rsidTr="002C2CB9">
                        <w:tc>
                          <w:tcPr>
                            <w:tcW w:w="1800" w:type="dxa"/>
                            <w:shd w:val="clear" w:color="auto" w:fill="F2F2F2" w:themeFill="background1" w:themeFillShade="F2"/>
                          </w:tcPr>
                          <w:p w14:paraId="3CC61FE7" w14:textId="6D51627B"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S1</w:t>
                            </w:r>
                            <w:r w:rsidR="0099431A">
                              <w:rPr>
                                <w:rFonts w:ascii="Times New Roman" w:hAnsi="Times New Roman" w:cs="Times New Roman"/>
                                <w:sz w:val="28"/>
                                <w:szCs w:val="28"/>
                              </w:rPr>
                              <w:t xml:space="preserve"> (A)</w:t>
                            </w:r>
                          </w:p>
                        </w:tc>
                        <w:tc>
                          <w:tcPr>
                            <w:tcW w:w="1801" w:type="dxa"/>
                            <w:shd w:val="clear" w:color="auto" w:fill="F2F2F2" w:themeFill="background1" w:themeFillShade="F2"/>
                          </w:tcPr>
                          <w:p w14:paraId="17C2A4BB" w14:textId="6F913EF9"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S2</w:t>
                            </w:r>
                            <w:r w:rsidR="0099431A">
                              <w:rPr>
                                <w:rFonts w:ascii="Times New Roman" w:hAnsi="Times New Roman" w:cs="Times New Roman"/>
                                <w:sz w:val="28"/>
                                <w:szCs w:val="28"/>
                              </w:rPr>
                              <w:t xml:space="preserve"> (B)</w:t>
                            </w:r>
                          </w:p>
                        </w:tc>
                        <w:tc>
                          <w:tcPr>
                            <w:tcW w:w="1344" w:type="dxa"/>
                          </w:tcPr>
                          <w:p w14:paraId="21365C2C" w14:textId="4749A603" w:rsidR="00DE7555" w:rsidRPr="00DE7555" w:rsidRDefault="00DE7555" w:rsidP="00810704">
                            <w:pPr>
                              <w:rPr>
                                <w:rFonts w:ascii="Times New Roman" w:hAnsi="Times New Roman" w:cs="Times New Roman"/>
                                <w:sz w:val="28"/>
                                <w:szCs w:val="28"/>
                                <w:vertAlign w:val="subscript"/>
                              </w:rPr>
                            </w:pPr>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
                        </w:tc>
                        <w:tc>
                          <w:tcPr>
                            <w:tcW w:w="1710" w:type="dxa"/>
                          </w:tcPr>
                          <w:p w14:paraId="2B2455C7"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DE7555" w14:paraId="5B8CA662" w14:textId="77777777" w:rsidTr="002C2CB9">
                        <w:tc>
                          <w:tcPr>
                            <w:tcW w:w="1800" w:type="dxa"/>
                            <w:shd w:val="clear" w:color="auto" w:fill="F2F2F2" w:themeFill="background1" w:themeFillShade="F2"/>
                          </w:tcPr>
                          <w:p w14:paraId="6A347C1C"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7A8A37C7"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238AC5EE" w14:textId="5EE10A3F"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4.9708V</w:t>
                            </w:r>
                          </w:p>
                        </w:tc>
                        <w:tc>
                          <w:tcPr>
                            <w:tcW w:w="1710" w:type="dxa"/>
                          </w:tcPr>
                          <w:p w14:paraId="0285A161" w14:textId="4A378FF2"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2B81798D" w14:textId="77777777" w:rsidTr="002C2CB9">
                        <w:tc>
                          <w:tcPr>
                            <w:tcW w:w="1800" w:type="dxa"/>
                            <w:shd w:val="clear" w:color="auto" w:fill="F2F2F2" w:themeFill="background1" w:themeFillShade="F2"/>
                          </w:tcPr>
                          <w:p w14:paraId="3DD7D485"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801" w:type="dxa"/>
                            <w:shd w:val="clear" w:color="auto" w:fill="F2F2F2" w:themeFill="background1" w:themeFillShade="F2"/>
                          </w:tcPr>
                          <w:p w14:paraId="1C00D7C6"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67627828" w14:textId="2D8A84B9"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4.9703V</w:t>
                            </w:r>
                          </w:p>
                        </w:tc>
                        <w:tc>
                          <w:tcPr>
                            <w:tcW w:w="1710" w:type="dxa"/>
                          </w:tcPr>
                          <w:p w14:paraId="25DD07D0" w14:textId="4178EE2C"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2697E332" w14:textId="77777777" w:rsidTr="002C2CB9">
                        <w:tc>
                          <w:tcPr>
                            <w:tcW w:w="1800" w:type="dxa"/>
                            <w:shd w:val="clear" w:color="auto" w:fill="F2F2F2" w:themeFill="background1" w:themeFillShade="F2"/>
                          </w:tcPr>
                          <w:p w14:paraId="2120D889"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041FD019"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Open</w:t>
                            </w:r>
                          </w:p>
                        </w:tc>
                        <w:tc>
                          <w:tcPr>
                            <w:tcW w:w="1344" w:type="dxa"/>
                          </w:tcPr>
                          <w:p w14:paraId="537EF7C4" w14:textId="0DBD2D96"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4.9703V</w:t>
                            </w:r>
                          </w:p>
                        </w:tc>
                        <w:tc>
                          <w:tcPr>
                            <w:tcW w:w="1710" w:type="dxa"/>
                          </w:tcPr>
                          <w:p w14:paraId="558691E5" w14:textId="177466C4"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ON</w:t>
                            </w:r>
                          </w:p>
                        </w:tc>
                      </w:tr>
                      <w:tr w:rsidR="00DE7555" w14:paraId="0F69780B" w14:textId="77777777" w:rsidTr="002C2CB9">
                        <w:tc>
                          <w:tcPr>
                            <w:tcW w:w="1800" w:type="dxa"/>
                            <w:shd w:val="clear" w:color="auto" w:fill="F2F2F2" w:themeFill="background1" w:themeFillShade="F2"/>
                          </w:tcPr>
                          <w:p w14:paraId="2BF3C94F"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801" w:type="dxa"/>
                            <w:shd w:val="clear" w:color="auto" w:fill="F2F2F2" w:themeFill="background1" w:themeFillShade="F2"/>
                          </w:tcPr>
                          <w:p w14:paraId="427EB4DD" w14:textId="77777777" w:rsidR="00DE7555" w:rsidRPr="00E47BF9" w:rsidRDefault="00DE7555" w:rsidP="00810704">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44" w:type="dxa"/>
                          </w:tcPr>
                          <w:p w14:paraId="11ED61F9" w14:textId="129109B7"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1.781mV</w:t>
                            </w:r>
                          </w:p>
                        </w:tc>
                        <w:tc>
                          <w:tcPr>
                            <w:tcW w:w="1710" w:type="dxa"/>
                          </w:tcPr>
                          <w:p w14:paraId="1B89C579" w14:textId="47823AA1" w:rsidR="00DE7555" w:rsidRPr="00E47BF9" w:rsidRDefault="00164946" w:rsidP="00810704">
                            <w:pPr>
                              <w:rPr>
                                <w:rFonts w:ascii="Times New Roman" w:hAnsi="Times New Roman" w:cs="Times New Roman"/>
                                <w:sz w:val="28"/>
                                <w:szCs w:val="28"/>
                              </w:rPr>
                            </w:pPr>
                            <w:r>
                              <w:rPr>
                                <w:rFonts w:ascii="Times New Roman" w:hAnsi="Times New Roman" w:cs="Times New Roman" w:hint="eastAsia"/>
                                <w:sz w:val="28"/>
                                <w:szCs w:val="28"/>
                              </w:rPr>
                              <w:t>OFF</w:t>
                            </w:r>
                          </w:p>
                        </w:tc>
                      </w:tr>
                    </w:tbl>
                    <w:p w14:paraId="4DECD222" w14:textId="77777777" w:rsidR="003C7F4C" w:rsidRPr="00A14FAD" w:rsidRDefault="003C7F4C" w:rsidP="003C7F4C">
                      <w:pPr>
                        <w:spacing w:after="0"/>
                        <w:rPr>
                          <w:sz w:val="28"/>
                          <w:szCs w:val="28"/>
                        </w:rPr>
                      </w:pPr>
                    </w:p>
                  </w:txbxContent>
                </v:textbox>
                <w10:anchorlock/>
              </v:shape>
            </w:pict>
          </mc:Fallback>
        </mc:AlternateContent>
      </w:r>
    </w:p>
    <w:p w14:paraId="7C493BCE" w14:textId="77777777" w:rsidR="003C7F4C" w:rsidRPr="00C97140" w:rsidRDefault="003C7F4C" w:rsidP="003C7F4C">
      <w:pPr>
        <w:rPr>
          <w:rFonts w:ascii="Times New Roman" w:hAnsi="Times New Roman" w:cs="Times New Roman"/>
          <w:bCs/>
          <w:sz w:val="28"/>
        </w:rPr>
      </w:pPr>
      <w:r w:rsidRPr="00322F5D">
        <w:rPr>
          <w:rFonts w:ascii="Times New Roman" w:hAnsi="Times New Roman" w:cs="Times New Roman"/>
          <w:noProof/>
        </w:rPr>
        <mc:AlternateContent>
          <mc:Choice Requires="wps">
            <w:drawing>
              <wp:inline distT="0" distB="0" distL="0" distR="0" wp14:anchorId="78B04A9F" wp14:editId="5FB26CD2">
                <wp:extent cx="5915025" cy="2867025"/>
                <wp:effectExtent l="0" t="0" r="28575" b="28575"/>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867025"/>
                        </a:xfrm>
                        <a:prstGeom prst="rect">
                          <a:avLst/>
                        </a:prstGeom>
                        <a:solidFill>
                          <a:srgbClr val="FFFFFF"/>
                        </a:solidFill>
                        <a:ln w="9525">
                          <a:solidFill>
                            <a:srgbClr val="000000"/>
                          </a:solidFill>
                          <a:miter lim="800000"/>
                          <a:headEnd/>
                          <a:tailEnd/>
                        </a:ln>
                      </wps:spPr>
                      <wps:txbx>
                        <w:txbxContent>
                          <w:p w14:paraId="11463CA5" w14:textId="6F9F15EE" w:rsidR="003C7F4C" w:rsidRDefault="003C7F4C" w:rsidP="003C7F4C">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1ADBE7F9" w14:textId="77777777" w:rsidR="00164946" w:rsidRDefault="00164946" w:rsidP="00164946">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tbl>
                            <w:tblPr>
                              <w:tblStyle w:val="4-5"/>
                              <w:tblW w:w="0" w:type="auto"/>
                              <w:tblLook w:val="04A0" w:firstRow="1" w:lastRow="0" w:firstColumn="1" w:lastColumn="0" w:noHBand="0" w:noVBand="1"/>
                            </w:tblPr>
                            <w:tblGrid>
                              <w:gridCol w:w="3006"/>
                              <w:gridCol w:w="3006"/>
                              <w:gridCol w:w="3006"/>
                            </w:tblGrid>
                            <w:tr w:rsidR="00164946" w14:paraId="11625F4E" w14:textId="77777777" w:rsidTr="00B06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15F02B8" w14:textId="77777777" w:rsidR="00164946" w:rsidRDefault="00164946" w:rsidP="00164946">
                                  <w:pPr>
                                    <w:jc w:val="center"/>
                                    <w:rPr>
                                      <w:rFonts w:ascii="Times New Roman" w:hAnsi="Times New Roman" w:cs="Times New Roman"/>
                                    </w:rPr>
                                  </w:pPr>
                                  <w:r>
                                    <w:rPr>
                                      <w:rFonts w:ascii="Times New Roman" w:hAnsi="Times New Roman" w:cs="Times New Roman" w:hint="eastAsia"/>
                                    </w:rPr>
                                    <w:t>S1</w:t>
                                  </w:r>
                                </w:p>
                              </w:tc>
                              <w:tc>
                                <w:tcPr>
                                  <w:tcW w:w="3006" w:type="dxa"/>
                                </w:tcPr>
                                <w:p w14:paraId="34F7F65B" w14:textId="77777777" w:rsidR="00164946" w:rsidRDefault="00164946"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27B2CCAA" w14:textId="77777777" w:rsidR="00164946" w:rsidRDefault="00164946"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164946" w14:paraId="6290FEE3"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5EEDE63"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37D629C9"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E0DCD7D"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0EB03A4F" w14:textId="77777777" w:rsidTr="00B06C94">
                              <w:tc>
                                <w:tcPr>
                                  <w:cnfStyle w:val="001000000000" w:firstRow="0" w:lastRow="0" w:firstColumn="1" w:lastColumn="0" w:oddVBand="0" w:evenVBand="0" w:oddHBand="0" w:evenHBand="0" w:firstRowFirstColumn="0" w:firstRowLastColumn="0" w:lastRowFirstColumn="0" w:lastRowLastColumn="0"/>
                                  <w:tcW w:w="3006" w:type="dxa"/>
                                </w:tcPr>
                                <w:p w14:paraId="6F8F396E"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649B3189"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30C84949"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0126B633"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19B99270"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7F338CD4"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77AE9F6B"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768B03E0" w14:textId="77777777" w:rsidTr="00B06C94">
                              <w:tc>
                                <w:tcPr>
                                  <w:cnfStyle w:val="001000000000" w:firstRow="0" w:lastRow="0" w:firstColumn="1" w:lastColumn="0" w:oddVBand="0" w:evenVBand="0" w:oddHBand="0" w:evenHBand="0" w:firstRowFirstColumn="0" w:firstRowLastColumn="0" w:lastRowFirstColumn="0" w:lastRowLastColumn="0"/>
                                  <w:tcW w:w="3006" w:type="dxa"/>
                                </w:tcPr>
                                <w:p w14:paraId="45286C6A"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3AD3E697"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6E420A1E"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4E20A6A1" w14:textId="77777777" w:rsidR="00164946" w:rsidRDefault="00164946" w:rsidP="00164946">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switches (S1,S2),  open is 0, close is 1; for result(LED), ON is 1, OFF is 0.</w:t>
                            </w:r>
                          </w:p>
                          <w:p w14:paraId="55A54AE0" w14:textId="77777777" w:rsidR="00164946" w:rsidRPr="001C7119" w:rsidRDefault="00164946" w:rsidP="00164946">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seen as a </w:t>
                            </w:r>
                            <w:r w:rsidRPr="00164946">
                              <w:rPr>
                                <w:rFonts w:ascii="Times New Roman" w:hAnsi="Times New Roman" w:cs="Times New Roman" w:hint="eastAsia"/>
                                <w:b/>
                                <w:bCs/>
                              </w:rPr>
                              <w:t>NAND gate</w:t>
                            </w:r>
                            <w:r>
                              <w:rPr>
                                <w:rFonts w:ascii="Times New Roman" w:hAnsi="Times New Roman" w:cs="Times New Roman" w:hint="eastAsia"/>
                              </w:rPr>
                              <w:t>.</w:t>
                            </w:r>
                          </w:p>
                          <w:p w14:paraId="6A780EC7" w14:textId="77777777" w:rsidR="00164946" w:rsidRPr="00164946" w:rsidRDefault="00164946" w:rsidP="003C7F4C">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8B04A9F" id="Text Box 12" o:spid="_x0000_s1040" type="#_x0000_t202" style="width:465.75pt;height:2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">
                <v:textbox>
                  <w:txbxContent>
                    <w:p w14:paraId="11463CA5" w14:textId="6F9F15EE" w:rsidR="003C7F4C" w:rsidRDefault="003C7F4C" w:rsidP="003C7F4C">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B</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1ADBE7F9" w14:textId="77777777" w:rsidR="00164946" w:rsidRDefault="00164946" w:rsidP="00164946">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tbl>
                      <w:tblPr>
                        <w:tblStyle w:val="4-5"/>
                        <w:tblW w:w="0" w:type="auto"/>
                        <w:tblLook w:val="04A0" w:firstRow="1" w:lastRow="0" w:firstColumn="1" w:lastColumn="0" w:noHBand="0" w:noVBand="1"/>
                      </w:tblPr>
                      <w:tblGrid>
                        <w:gridCol w:w="3006"/>
                        <w:gridCol w:w="3006"/>
                        <w:gridCol w:w="3006"/>
                      </w:tblGrid>
                      <w:tr w:rsidR="00164946" w14:paraId="11625F4E" w14:textId="77777777" w:rsidTr="00B06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15F02B8" w14:textId="77777777" w:rsidR="00164946" w:rsidRDefault="00164946" w:rsidP="00164946">
                            <w:pPr>
                              <w:jc w:val="center"/>
                              <w:rPr>
                                <w:rFonts w:ascii="Times New Roman" w:hAnsi="Times New Roman" w:cs="Times New Roman"/>
                              </w:rPr>
                            </w:pPr>
                            <w:r>
                              <w:rPr>
                                <w:rFonts w:ascii="Times New Roman" w:hAnsi="Times New Roman" w:cs="Times New Roman" w:hint="eastAsia"/>
                              </w:rPr>
                              <w:t>S1</w:t>
                            </w:r>
                          </w:p>
                        </w:tc>
                        <w:tc>
                          <w:tcPr>
                            <w:tcW w:w="3006" w:type="dxa"/>
                          </w:tcPr>
                          <w:p w14:paraId="34F7F65B" w14:textId="77777777" w:rsidR="00164946" w:rsidRDefault="00164946"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27B2CCAA" w14:textId="77777777" w:rsidR="00164946" w:rsidRDefault="00164946" w:rsidP="001649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164946" w14:paraId="6290FEE3"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5EEDE63"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37D629C9"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E0DCD7D"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0EB03A4F" w14:textId="77777777" w:rsidTr="00B06C94">
                        <w:tc>
                          <w:tcPr>
                            <w:cnfStyle w:val="001000000000" w:firstRow="0" w:lastRow="0" w:firstColumn="1" w:lastColumn="0" w:oddVBand="0" w:evenVBand="0" w:oddHBand="0" w:evenHBand="0" w:firstRowFirstColumn="0" w:firstRowLastColumn="0" w:lastRowFirstColumn="0" w:lastRowLastColumn="0"/>
                            <w:tcW w:w="3006" w:type="dxa"/>
                          </w:tcPr>
                          <w:p w14:paraId="6F8F396E"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649B3189"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30C84949"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0126B633"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19B99270"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7F338CD4"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77AE9F6B" w14:textId="77777777" w:rsidR="00164946" w:rsidRDefault="00164946" w:rsidP="001649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164946" w14:paraId="768B03E0" w14:textId="77777777" w:rsidTr="00B06C94">
                        <w:tc>
                          <w:tcPr>
                            <w:cnfStyle w:val="001000000000" w:firstRow="0" w:lastRow="0" w:firstColumn="1" w:lastColumn="0" w:oddVBand="0" w:evenVBand="0" w:oddHBand="0" w:evenHBand="0" w:firstRowFirstColumn="0" w:firstRowLastColumn="0" w:lastRowFirstColumn="0" w:lastRowLastColumn="0"/>
                            <w:tcW w:w="3006" w:type="dxa"/>
                          </w:tcPr>
                          <w:p w14:paraId="45286C6A" w14:textId="77777777" w:rsidR="00164946" w:rsidRPr="00164946" w:rsidRDefault="00164946" w:rsidP="00164946">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3AD3E697"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6E420A1E" w14:textId="77777777" w:rsidR="00164946" w:rsidRDefault="00164946" w:rsidP="001649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4E20A6A1" w14:textId="77777777" w:rsidR="00164946" w:rsidRDefault="00164946" w:rsidP="00164946">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switches (S1,S2),  open is 0, close is 1; for result(LED), ON is 1, OFF is 0.</w:t>
                      </w:r>
                    </w:p>
                    <w:p w14:paraId="55A54AE0" w14:textId="77777777" w:rsidR="00164946" w:rsidRPr="001C7119" w:rsidRDefault="00164946" w:rsidP="00164946">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seen as a </w:t>
                      </w:r>
                      <w:r w:rsidRPr="00164946">
                        <w:rPr>
                          <w:rFonts w:ascii="Times New Roman" w:hAnsi="Times New Roman" w:cs="Times New Roman" w:hint="eastAsia"/>
                          <w:b/>
                          <w:bCs/>
                        </w:rPr>
                        <w:t>NAND gate</w:t>
                      </w:r>
                      <w:r>
                        <w:rPr>
                          <w:rFonts w:ascii="Times New Roman" w:hAnsi="Times New Roman" w:cs="Times New Roman" w:hint="eastAsia"/>
                        </w:rPr>
                        <w:t>.</w:t>
                      </w:r>
                    </w:p>
                    <w:p w14:paraId="6A780EC7" w14:textId="77777777" w:rsidR="00164946" w:rsidRPr="00164946" w:rsidRDefault="00164946" w:rsidP="003C7F4C">
                      <w:pPr>
                        <w:rPr>
                          <w:rFonts w:ascii="Times New Roman" w:hAnsi="Times New Roman" w:cs="Times New Roman"/>
                        </w:rPr>
                      </w:pPr>
                    </w:p>
                  </w:txbxContent>
                </v:textbox>
                <w10:anchorlock/>
              </v:shape>
            </w:pict>
          </mc:Fallback>
        </mc:AlternateContent>
      </w:r>
    </w:p>
    <w:p w14:paraId="208839F6" w14:textId="77777777" w:rsidR="003C7F4C" w:rsidRPr="00322F5D" w:rsidRDefault="003C7F4C" w:rsidP="003C7F4C">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0D863B57" wp14:editId="6A12657E">
                <wp:extent cx="5915025" cy="3057525"/>
                <wp:effectExtent l="0" t="0" r="28575" b="28575"/>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057525"/>
                        </a:xfrm>
                        <a:prstGeom prst="rect">
                          <a:avLst/>
                        </a:prstGeom>
                        <a:solidFill>
                          <a:srgbClr val="FFFFFF"/>
                        </a:solidFill>
                        <a:ln w="9525">
                          <a:solidFill>
                            <a:srgbClr val="000000"/>
                          </a:solidFill>
                          <a:miter lim="800000"/>
                          <a:headEnd/>
                          <a:tailEnd/>
                        </a:ln>
                      </wps:spPr>
                      <wps:txbx>
                        <w:txbxContent>
                          <w:p w14:paraId="4E9134B2" w14:textId="1ED6C601" w:rsidR="003C7F4C" w:rsidRDefault="003C7F4C" w:rsidP="003C7F4C">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C</w:t>
                            </w:r>
                            <w:r w:rsidRPr="00322F5D">
                              <w:rPr>
                                <w:rFonts w:ascii="Times New Roman" w:hAnsi="Times New Roman" w:cs="Times New Roman"/>
                              </w:rPr>
                              <w:t xml:space="preserve">) </w:t>
                            </w:r>
                            <w:r w:rsidR="007A7E81">
                              <w:rPr>
                                <w:rFonts w:ascii="Times New Roman" w:hAnsi="Times New Roman" w:cs="Times New Roman"/>
                              </w:rPr>
                              <w:t>Which resistor value works better in this circuit</w:t>
                            </w:r>
                            <w:r w:rsidR="000C67F5">
                              <w:rPr>
                                <w:rFonts w:ascii="Times New Roman" w:hAnsi="Times New Roman" w:cs="Times New Roman"/>
                              </w:rPr>
                              <w:t xml:space="preserve"> in terms of the circuit’s logic output (High/Low)</w:t>
                            </w:r>
                            <w:r w:rsidR="007A7E81">
                              <w:rPr>
                                <w:rFonts w:ascii="Times New Roman" w:hAnsi="Times New Roman" w:cs="Times New Roman"/>
                              </w:rPr>
                              <w:t>? Why?</w:t>
                            </w:r>
                            <w:r w:rsidRPr="00322F5D">
                              <w:rPr>
                                <w:rFonts w:ascii="Times New Roman" w:hAnsi="Times New Roman" w:cs="Times New Roman"/>
                              </w:rPr>
                              <w:t>]</w:t>
                            </w:r>
                            <w:r w:rsidR="00083390">
                              <w:rPr>
                                <w:rFonts w:ascii="Times New Roman" w:hAnsi="Times New Roman" w:cs="Times New Roman"/>
                              </w:rPr>
                              <w:t xml:space="preserve"> (1 point)</w:t>
                            </w:r>
                          </w:p>
                          <w:p w14:paraId="24A69ED4" w14:textId="4B83685F" w:rsidR="00164946" w:rsidRDefault="00164946" w:rsidP="003C7F4C">
                            <w:pPr>
                              <w:rPr>
                                <w:rFonts w:ascii="Times New Roman" w:hAnsi="Times New Roman" w:cs="Times New Roman"/>
                              </w:rPr>
                            </w:pPr>
                            <w:r w:rsidRPr="00164946">
                              <w:rPr>
                                <w:rFonts w:ascii="Times New Roman" w:hAnsi="Times New Roman" w:cs="Times New Roman"/>
                              </w:rPr>
                              <w:t xml:space="preserve">A </w:t>
                            </w:r>
                            <w:r w:rsidRPr="00164946">
                              <w:rPr>
                                <w:rFonts w:ascii="Times New Roman" w:hAnsi="Times New Roman" w:cs="Times New Roman"/>
                                <w:b/>
                                <w:bCs/>
                              </w:rPr>
                              <w:t>smaller resistor value (1kΩ)</w:t>
                            </w:r>
                            <w:r w:rsidRPr="00164946">
                              <w:rPr>
                                <w:rFonts w:ascii="Times New Roman" w:hAnsi="Times New Roman" w:cs="Times New Roman"/>
                              </w:rPr>
                              <w:t xml:space="preserve"> works better than a larger one (10kΩ) for R1 in this NAND gate circuit.</w:t>
                            </w:r>
                          </w:p>
                          <w:p w14:paraId="61DEB533" w14:textId="29703EAC" w:rsidR="00164946" w:rsidRDefault="00164946" w:rsidP="003C7F4C">
                            <w:pPr>
                              <w:rPr>
                                <w:rFonts w:ascii="Times New Roman" w:hAnsi="Times New Roman" w:cs="Times New Roman"/>
                              </w:rPr>
                            </w:pPr>
                            <w:r w:rsidRPr="00164946">
                              <w:rPr>
                                <w:rFonts w:ascii="Times New Roman" w:hAnsi="Times New Roman" w:cs="Times New Roman"/>
                              </w:rPr>
                              <w:t xml:space="preserve">A </w:t>
                            </w:r>
                            <w:r w:rsidRPr="00491A66">
                              <w:rPr>
                                <w:rFonts w:ascii="Times New Roman" w:hAnsi="Times New Roman" w:cs="Times New Roman"/>
                                <w:b/>
                                <w:bCs/>
                              </w:rPr>
                              <w:t>smaller R1</w:t>
                            </w:r>
                            <w:r w:rsidR="00491A66">
                              <w:rPr>
                                <w:rFonts w:ascii="Times New Roman" w:hAnsi="Times New Roman" w:cs="Times New Roman" w:hint="eastAsia"/>
                                <w:b/>
                                <w:bCs/>
                              </w:rPr>
                              <w:t xml:space="preserve"> </w:t>
                            </w:r>
                            <w:r w:rsidR="00491A66" w:rsidRPr="00491A66">
                              <w:rPr>
                                <w:rFonts w:ascii="Times New Roman" w:hAnsi="Times New Roman" w:cs="Times New Roman" w:hint="eastAsia"/>
                                <w:b/>
                                <w:bCs/>
                              </w:rPr>
                              <w:t>(10</w:t>
                            </w:r>
                            <w:r w:rsidR="00491A66" w:rsidRPr="00491A66">
                              <w:rPr>
                                <w:rFonts w:ascii="Times New Roman" w:hAnsi="Times New Roman" w:cs="Times New Roman"/>
                                <w:b/>
                                <w:bCs/>
                              </w:rPr>
                              <w:t>kΩ</w:t>
                            </w:r>
                            <w:r w:rsidR="00491A66" w:rsidRPr="00491A66">
                              <w:rPr>
                                <w:rFonts w:ascii="Times New Roman" w:hAnsi="Times New Roman" w:cs="Times New Roman" w:hint="eastAsia"/>
                                <w:b/>
                                <w:bCs/>
                              </w:rPr>
                              <w:t>)</w:t>
                            </w:r>
                            <w:r w:rsidRPr="00164946">
                              <w:rPr>
                                <w:rFonts w:ascii="Times New Roman" w:hAnsi="Times New Roman" w:cs="Times New Roman"/>
                              </w:rPr>
                              <w:t xml:space="preserve"> provides </w:t>
                            </w:r>
                            <w:r w:rsidRPr="00491A66">
                              <w:rPr>
                                <w:rFonts w:ascii="Times New Roman" w:hAnsi="Times New Roman" w:cs="Times New Roman"/>
                                <w:b/>
                                <w:bCs/>
                              </w:rPr>
                              <w:t>stronger pull-up capability</w:t>
                            </w:r>
                            <w:r w:rsidRPr="00164946">
                              <w:rPr>
                                <w:rFonts w:ascii="Times New Roman" w:hAnsi="Times New Roman" w:cs="Times New Roman"/>
                              </w:rPr>
                              <w:t xml:space="preserve"> when the MOSFETs are off. This </w:t>
                            </w:r>
                            <w:r w:rsidRPr="00491A66">
                              <w:rPr>
                                <w:rFonts w:ascii="Times New Roman" w:hAnsi="Times New Roman" w:cs="Times New Roman"/>
                                <w:b/>
                                <w:bCs/>
                              </w:rPr>
                              <w:t>ensures the output (V</w:t>
                            </w:r>
                            <w:r w:rsidRPr="00491A66">
                              <w:rPr>
                                <w:rFonts w:ascii="Times New Roman" w:hAnsi="Times New Roman" w:cs="Times New Roman"/>
                                <w:b/>
                                <w:bCs/>
                                <w:vertAlign w:val="subscript"/>
                              </w:rPr>
                              <w:t>out</w:t>
                            </w:r>
                            <w:r w:rsidRPr="00491A66">
                              <w:rPr>
                                <w:rFonts w:ascii="Times New Roman" w:hAnsi="Times New Roman" w:cs="Times New Roman"/>
                                <w:b/>
                                <w:bCs/>
                              </w:rPr>
                              <w:t>) is pulled firmly to the High level</w:t>
                            </w:r>
                            <w:r w:rsidRPr="00164946">
                              <w:rPr>
                                <w:rFonts w:ascii="Times New Roman" w:hAnsi="Times New Roman" w:cs="Times New Roman"/>
                              </w:rPr>
                              <w:t xml:space="preserve"> even when driving light loads, minimizing voltage drops caused by load</w:t>
                            </w:r>
                            <w:r>
                              <w:rPr>
                                <w:rFonts w:ascii="Times New Roman" w:hAnsi="Times New Roman" w:cs="Times New Roman" w:hint="eastAsia"/>
                              </w:rPr>
                              <w:t>s</w:t>
                            </w:r>
                            <w:r w:rsidRPr="00164946">
                              <w:rPr>
                                <w:rFonts w:ascii="Times New Roman" w:hAnsi="Times New Roman" w:cs="Times New Roman"/>
                              </w:rPr>
                              <w:t>.</w:t>
                            </w:r>
                          </w:p>
                          <w:p w14:paraId="435E10A9" w14:textId="101C5186" w:rsidR="00491A66" w:rsidRPr="00491A66" w:rsidRDefault="00491A66" w:rsidP="003C7F4C">
                            <w:pPr>
                              <w:rPr>
                                <w:rFonts w:ascii="Times New Roman" w:hAnsi="Times New Roman" w:cs="Times New Roman"/>
                              </w:rPr>
                            </w:pPr>
                            <w:r w:rsidRPr="00491A66">
                              <w:rPr>
                                <w:rFonts w:ascii="Times New Roman" w:hAnsi="Times New Roman" w:cs="Times New Roman"/>
                              </w:rPr>
                              <w:t xml:space="preserve">A </w:t>
                            </w:r>
                            <w:r w:rsidRPr="00491A66">
                              <w:rPr>
                                <w:rFonts w:ascii="Times New Roman" w:hAnsi="Times New Roman" w:cs="Times New Roman"/>
                                <w:b/>
                                <w:bCs/>
                              </w:rPr>
                              <w:t>larger R1 (10kΩ)</w:t>
                            </w:r>
                            <w:r w:rsidRPr="00491A66">
                              <w:rPr>
                                <w:rFonts w:ascii="Times New Roman" w:hAnsi="Times New Roman" w:cs="Times New Roman"/>
                              </w:rPr>
                              <w:t xml:space="preserve"> weakens the pull-up ability, making V</w:t>
                            </w:r>
                            <w:r w:rsidRPr="00491A66">
                              <w:rPr>
                                <w:rFonts w:ascii="Times New Roman" w:hAnsi="Times New Roman" w:cs="Times New Roman"/>
                                <w:vertAlign w:val="subscript"/>
                              </w:rPr>
                              <w:t xml:space="preserve">out </w:t>
                            </w:r>
                            <w:r>
                              <w:rPr>
                                <w:rFonts w:ascii="Times New Roman" w:hAnsi="Times New Roman" w:cs="Times New Roman" w:hint="eastAsia"/>
                              </w:rPr>
                              <w:t xml:space="preserve"> </w:t>
                            </w:r>
                            <w:r w:rsidRPr="00491A66">
                              <w:rPr>
                                <w:rFonts w:ascii="Times New Roman" w:hAnsi="Times New Roman" w:cs="Times New Roman"/>
                                <w:b/>
                                <w:bCs/>
                              </w:rPr>
                              <w:t>more susceptible to voltage drops</w:t>
                            </w:r>
                            <w:r w:rsidRPr="00491A66">
                              <w:rPr>
                                <w:rFonts w:ascii="Times New Roman" w:hAnsi="Times New Roman" w:cs="Times New Roman"/>
                              </w:rPr>
                              <w:t xml:space="preserve"> under load, which could </w:t>
                            </w:r>
                            <w:r w:rsidRPr="00491A66">
                              <w:rPr>
                                <w:rFonts w:ascii="Times New Roman" w:hAnsi="Times New Roman" w:cs="Times New Roman"/>
                                <w:b/>
                                <w:bCs/>
                              </w:rPr>
                              <w:t>blur the distinction</w:t>
                            </w:r>
                            <w:r w:rsidRPr="00491A66">
                              <w:rPr>
                                <w:rFonts w:ascii="Times New Roman" w:hAnsi="Times New Roman" w:cs="Times New Roman"/>
                              </w:rPr>
                              <w:t xml:space="preserve"> between High and Low levels. </w:t>
                            </w:r>
                          </w:p>
                        </w:txbxContent>
                      </wps:txbx>
                      <wps:bodyPr rot="0" vert="horz" wrap="square" lIns="91440" tIns="45720" rIns="91440" bIns="45720" anchor="t" anchorCtr="0">
                        <a:noAutofit/>
                      </wps:bodyPr>
                    </wps:wsp>
                  </a:graphicData>
                </a:graphic>
              </wp:inline>
            </w:drawing>
          </mc:Choice>
          <mc:Fallback>
            <w:pict>
              <v:shape w14:anchorId="0D863B57" id="Text Box 13" o:spid="_x0000_s1041" type="#_x0000_t202" style="width:465.75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">
                <v:textbox>
                  <w:txbxContent>
                    <w:p w14:paraId="4E9134B2" w14:textId="1ED6C601" w:rsidR="003C7F4C" w:rsidRDefault="003C7F4C" w:rsidP="003C7F4C">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C</w:t>
                      </w:r>
                      <w:r w:rsidRPr="00322F5D">
                        <w:rPr>
                          <w:rFonts w:ascii="Times New Roman" w:hAnsi="Times New Roman" w:cs="Times New Roman"/>
                        </w:rPr>
                        <w:t xml:space="preserve">) </w:t>
                      </w:r>
                      <w:r w:rsidR="007A7E81">
                        <w:rPr>
                          <w:rFonts w:ascii="Times New Roman" w:hAnsi="Times New Roman" w:cs="Times New Roman"/>
                        </w:rPr>
                        <w:t>Which resistor value works better in this circuit</w:t>
                      </w:r>
                      <w:r w:rsidR="000C67F5">
                        <w:rPr>
                          <w:rFonts w:ascii="Times New Roman" w:hAnsi="Times New Roman" w:cs="Times New Roman"/>
                        </w:rPr>
                        <w:t xml:space="preserve"> in terms of the circuit’s logic output (High/Low)</w:t>
                      </w:r>
                      <w:r w:rsidR="007A7E81">
                        <w:rPr>
                          <w:rFonts w:ascii="Times New Roman" w:hAnsi="Times New Roman" w:cs="Times New Roman"/>
                        </w:rPr>
                        <w:t>? Why?</w:t>
                      </w:r>
                      <w:r w:rsidRPr="00322F5D">
                        <w:rPr>
                          <w:rFonts w:ascii="Times New Roman" w:hAnsi="Times New Roman" w:cs="Times New Roman"/>
                        </w:rPr>
                        <w:t>]</w:t>
                      </w:r>
                      <w:r w:rsidR="00083390">
                        <w:rPr>
                          <w:rFonts w:ascii="Times New Roman" w:hAnsi="Times New Roman" w:cs="Times New Roman"/>
                        </w:rPr>
                        <w:t xml:space="preserve"> (1 point)</w:t>
                      </w:r>
                    </w:p>
                    <w:p w14:paraId="24A69ED4" w14:textId="4B83685F" w:rsidR="00164946" w:rsidRDefault="00164946" w:rsidP="003C7F4C">
                      <w:pPr>
                        <w:rPr>
                          <w:rFonts w:ascii="Times New Roman" w:hAnsi="Times New Roman" w:cs="Times New Roman"/>
                        </w:rPr>
                      </w:pPr>
                      <w:r w:rsidRPr="00164946">
                        <w:rPr>
                          <w:rFonts w:ascii="Times New Roman" w:hAnsi="Times New Roman" w:cs="Times New Roman"/>
                        </w:rPr>
                        <w:t xml:space="preserve">A </w:t>
                      </w:r>
                      <w:r w:rsidRPr="00164946">
                        <w:rPr>
                          <w:rFonts w:ascii="Times New Roman" w:hAnsi="Times New Roman" w:cs="Times New Roman"/>
                          <w:b/>
                          <w:bCs/>
                        </w:rPr>
                        <w:t>smaller resistor value (1kΩ)</w:t>
                      </w:r>
                      <w:r w:rsidRPr="00164946">
                        <w:rPr>
                          <w:rFonts w:ascii="Times New Roman" w:hAnsi="Times New Roman" w:cs="Times New Roman"/>
                        </w:rPr>
                        <w:t xml:space="preserve"> works better than a larger one (10kΩ) for R1 in this NAND gate circuit.</w:t>
                      </w:r>
                    </w:p>
                    <w:p w14:paraId="61DEB533" w14:textId="29703EAC" w:rsidR="00164946" w:rsidRDefault="00164946" w:rsidP="003C7F4C">
                      <w:pPr>
                        <w:rPr>
                          <w:rFonts w:ascii="Times New Roman" w:hAnsi="Times New Roman" w:cs="Times New Roman"/>
                        </w:rPr>
                      </w:pPr>
                      <w:r w:rsidRPr="00164946">
                        <w:rPr>
                          <w:rFonts w:ascii="Times New Roman" w:hAnsi="Times New Roman" w:cs="Times New Roman"/>
                        </w:rPr>
                        <w:t xml:space="preserve">A </w:t>
                      </w:r>
                      <w:r w:rsidRPr="00491A66">
                        <w:rPr>
                          <w:rFonts w:ascii="Times New Roman" w:hAnsi="Times New Roman" w:cs="Times New Roman"/>
                          <w:b/>
                          <w:bCs/>
                        </w:rPr>
                        <w:t>smaller R1</w:t>
                      </w:r>
                      <w:r w:rsidR="00491A66">
                        <w:rPr>
                          <w:rFonts w:ascii="Times New Roman" w:hAnsi="Times New Roman" w:cs="Times New Roman" w:hint="eastAsia"/>
                          <w:b/>
                          <w:bCs/>
                        </w:rPr>
                        <w:t xml:space="preserve"> </w:t>
                      </w:r>
                      <w:r w:rsidR="00491A66" w:rsidRPr="00491A66">
                        <w:rPr>
                          <w:rFonts w:ascii="Times New Roman" w:hAnsi="Times New Roman" w:cs="Times New Roman" w:hint="eastAsia"/>
                          <w:b/>
                          <w:bCs/>
                        </w:rPr>
                        <w:t>(10</w:t>
                      </w:r>
                      <w:r w:rsidR="00491A66" w:rsidRPr="00491A66">
                        <w:rPr>
                          <w:rFonts w:ascii="Times New Roman" w:hAnsi="Times New Roman" w:cs="Times New Roman"/>
                          <w:b/>
                          <w:bCs/>
                        </w:rPr>
                        <w:t>kΩ</w:t>
                      </w:r>
                      <w:r w:rsidR="00491A66" w:rsidRPr="00491A66">
                        <w:rPr>
                          <w:rFonts w:ascii="Times New Roman" w:hAnsi="Times New Roman" w:cs="Times New Roman" w:hint="eastAsia"/>
                          <w:b/>
                          <w:bCs/>
                        </w:rPr>
                        <w:t>)</w:t>
                      </w:r>
                      <w:r w:rsidRPr="00164946">
                        <w:rPr>
                          <w:rFonts w:ascii="Times New Roman" w:hAnsi="Times New Roman" w:cs="Times New Roman"/>
                        </w:rPr>
                        <w:t xml:space="preserve"> provides </w:t>
                      </w:r>
                      <w:r w:rsidRPr="00491A66">
                        <w:rPr>
                          <w:rFonts w:ascii="Times New Roman" w:hAnsi="Times New Roman" w:cs="Times New Roman"/>
                          <w:b/>
                          <w:bCs/>
                        </w:rPr>
                        <w:t>stronger pull-up capability</w:t>
                      </w:r>
                      <w:r w:rsidRPr="00164946">
                        <w:rPr>
                          <w:rFonts w:ascii="Times New Roman" w:hAnsi="Times New Roman" w:cs="Times New Roman"/>
                        </w:rPr>
                        <w:t xml:space="preserve"> when the MOSFETs are off. This </w:t>
                      </w:r>
                      <w:r w:rsidRPr="00491A66">
                        <w:rPr>
                          <w:rFonts w:ascii="Times New Roman" w:hAnsi="Times New Roman" w:cs="Times New Roman"/>
                          <w:b/>
                          <w:bCs/>
                        </w:rPr>
                        <w:t>ensures the output (V</w:t>
                      </w:r>
                      <w:r w:rsidRPr="00491A66">
                        <w:rPr>
                          <w:rFonts w:ascii="Times New Roman" w:hAnsi="Times New Roman" w:cs="Times New Roman"/>
                          <w:b/>
                          <w:bCs/>
                          <w:vertAlign w:val="subscript"/>
                        </w:rPr>
                        <w:t>out</w:t>
                      </w:r>
                      <w:r w:rsidRPr="00491A66">
                        <w:rPr>
                          <w:rFonts w:ascii="Times New Roman" w:hAnsi="Times New Roman" w:cs="Times New Roman"/>
                          <w:b/>
                          <w:bCs/>
                        </w:rPr>
                        <w:t>) is pulled firmly to the High level</w:t>
                      </w:r>
                      <w:r w:rsidRPr="00164946">
                        <w:rPr>
                          <w:rFonts w:ascii="Times New Roman" w:hAnsi="Times New Roman" w:cs="Times New Roman"/>
                        </w:rPr>
                        <w:t xml:space="preserve"> even when driving light loads, minimizing voltage drops caused by load</w:t>
                      </w:r>
                      <w:r>
                        <w:rPr>
                          <w:rFonts w:ascii="Times New Roman" w:hAnsi="Times New Roman" w:cs="Times New Roman" w:hint="eastAsia"/>
                        </w:rPr>
                        <w:t>s</w:t>
                      </w:r>
                      <w:r w:rsidRPr="00164946">
                        <w:rPr>
                          <w:rFonts w:ascii="Times New Roman" w:hAnsi="Times New Roman" w:cs="Times New Roman"/>
                        </w:rPr>
                        <w:t>.</w:t>
                      </w:r>
                    </w:p>
                    <w:p w14:paraId="435E10A9" w14:textId="101C5186" w:rsidR="00491A66" w:rsidRPr="00491A66" w:rsidRDefault="00491A66" w:rsidP="003C7F4C">
                      <w:pPr>
                        <w:rPr>
                          <w:rFonts w:ascii="Times New Roman" w:hAnsi="Times New Roman" w:cs="Times New Roman"/>
                        </w:rPr>
                      </w:pPr>
                      <w:r w:rsidRPr="00491A66">
                        <w:rPr>
                          <w:rFonts w:ascii="Times New Roman" w:hAnsi="Times New Roman" w:cs="Times New Roman"/>
                        </w:rPr>
                        <w:t xml:space="preserve">A </w:t>
                      </w:r>
                      <w:r w:rsidRPr="00491A66">
                        <w:rPr>
                          <w:rFonts w:ascii="Times New Roman" w:hAnsi="Times New Roman" w:cs="Times New Roman"/>
                          <w:b/>
                          <w:bCs/>
                        </w:rPr>
                        <w:t>larger R1 (10kΩ)</w:t>
                      </w:r>
                      <w:r w:rsidRPr="00491A66">
                        <w:rPr>
                          <w:rFonts w:ascii="Times New Roman" w:hAnsi="Times New Roman" w:cs="Times New Roman"/>
                        </w:rPr>
                        <w:t xml:space="preserve"> weakens the pull-up ability, making V</w:t>
                      </w:r>
                      <w:r w:rsidRPr="00491A66">
                        <w:rPr>
                          <w:rFonts w:ascii="Times New Roman" w:hAnsi="Times New Roman" w:cs="Times New Roman"/>
                          <w:vertAlign w:val="subscript"/>
                        </w:rPr>
                        <w:t xml:space="preserve">out </w:t>
                      </w:r>
                      <w:r>
                        <w:rPr>
                          <w:rFonts w:ascii="Times New Roman" w:hAnsi="Times New Roman" w:cs="Times New Roman" w:hint="eastAsia"/>
                        </w:rPr>
                        <w:t xml:space="preserve"> </w:t>
                      </w:r>
                      <w:r w:rsidRPr="00491A66">
                        <w:rPr>
                          <w:rFonts w:ascii="Times New Roman" w:hAnsi="Times New Roman" w:cs="Times New Roman"/>
                          <w:b/>
                          <w:bCs/>
                        </w:rPr>
                        <w:t>more susceptible to voltage drops</w:t>
                      </w:r>
                      <w:r w:rsidRPr="00491A66">
                        <w:rPr>
                          <w:rFonts w:ascii="Times New Roman" w:hAnsi="Times New Roman" w:cs="Times New Roman"/>
                        </w:rPr>
                        <w:t xml:space="preserve"> under load, which could </w:t>
                      </w:r>
                      <w:r w:rsidRPr="00491A66">
                        <w:rPr>
                          <w:rFonts w:ascii="Times New Roman" w:hAnsi="Times New Roman" w:cs="Times New Roman"/>
                          <w:b/>
                          <w:bCs/>
                        </w:rPr>
                        <w:t>blur the distinction</w:t>
                      </w:r>
                      <w:r w:rsidRPr="00491A66">
                        <w:rPr>
                          <w:rFonts w:ascii="Times New Roman" w:hAnsi="Times New Roman" w:cs="Times New Roman"/>
                        </w:rPr>
                        <w:t xml:space="preserve"> between High and Low levels. </w:t>
                      </w:r>
                    </w:p>
                  </w:txbxContent>
                </v:textbox>
                <w10:anchorlock/>
              </v:shape>
            </w:pict>
          </mc:Fallback>
        </mc:AlternateContent>
      </w:r>
    </w:p>
    <w:p w14:paraId="3634AE97" w14:textId="04039A36" w:rsidR="00CF2843" w:rsidRDefault="00CF2843" w:rsidP="00E54DA7">
      <w:pPr>
        <w:rPr>
          <w:rFonts w:ascii="Times New Roman" w:hAnsi="Times New Roman" w:cs="Times New Roman"/>
          <w:b/>
          <w:sz w:val="28"/>
        </w:rPr>
      </w:pPr>
      <w:r>
        <w:rPr>
          <w:rFonts w:ascii="Times New Roman" w:eastAsia="Times New Roman" w:hAnsi="Times New Roman" w:cs="Times New Roman"/>
          <w:noProof/>
        </w:rPr>
        <mc:AlternateContent>
          <mc:Choice Requires="wps">
            <w:drawing>
              <wp:inline distT="0" distB="0" distL="0" distR="0" wp14:anchorId="193FC4BD" wp14:editId="24449DC3">
                <wp:extent cx="5943600" cy="274320"/>
                <wp:effectExtent l="0" t="0" r="19050" b="11430"/>
                <wp:docPr id="10" name="Rectangle 10"/>
                <wp:cNvGraphicFramePr/>
                <a:graphic xmlns:a="http://schemas.openxmlformats.org/drawingml/2006/main">
                  <a:graphicData uri="http://schemas.microsoft.com/office/word/2010/wordprocessingShape">
                    <wps:wsp>
                      <wps:cNvSpPr/>
                      <wps:spPr>
                        <a:xfrm>
                          <a:off x="0" y="0"/>
                          <a:ext cx="594360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1AACE0" w14:textId="38FCC0FF" w:rsidR="00CF2843" w:rsidRDefault="00CF2843" w:rsidP="00CF2843">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 xml:space="preserve">[(D) Demonstrate your circuit to the TA for </w:t>
                            </w:r>
                            <w:r w:rsidR="00E41582">
                              <w:rPr>
                                <w:rFonts w:ascii="Times New Roman" w:eastAsia="Times New Roman" w:hAnsi="Times New Roman" w:cs="Times New Roman"/>
                                <w:color w:val="000000"/>
                              </w:rPr>
                              <w:t xml:space="preserve">the first </w:t>
                            </w:r>
                            <w:r>
                              <w:rPr>
                                <w:rFonts w:ascii="Times New Roman" w:eastAsia="Times New Roman" w:hAnsi="Times New Roman" w:cs="Times New Roman"/>
                                <w:color w:val="000000"/>
                              </w:rPr>
                              <w:t>Lab 2 check-off</w:t>
                            </w:r>
                            <w:r w:rsidR="00E4158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w:t>
                            </w:r>
                            <w:r w:rsidR="00FD657D">
                              <w:rPr>
                                <w:rFonts w:ascii="Times New Roman" w:eastAsia="Times New Roman" w:hAnsi="Times New Roman" w:cs="Times New Roman"/>
                                <w:color w:val="000000"/>
                              </w:rPr>
                              <w:t>7</w:t>
                            </w:r>
                            <w:r>
                              <w:rPr>
                                <w:rFonts w:ascii="Times New Roman" w:eastAsia="Times New Roman" w:hAnsi="Times New Roman" w:cs="Times New Roman"/>
                                <w:color w:val="000000"/>
                              </w:rPr>
                              <w:t xml:space="preserve"> points)</w:t>
                            </w:r>
                          </w:p>
                          <w:p w14:paraId="0066D4F0" w14:textId="77777777" w:rsidR="00CF2843" w:rsidRDefault="00CF2843" w:rsidP="00CF2843">
                            <w:pPr>
                              <w:spacing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193FC4BD" id="Rectangle 10" o:spid="_x0000_s1042" style="width:468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">
                <v:stroke startarrowwidth="narrow" startarrowlength="short" endarrowwidth="narrow" endarrowlength="short"/>
                <v:textbox inset="2.53958mm,1.2694mm,2.53958mm,1.2694mm">
                  <w:txbxContent>
                    <w:p w14:paraId="1E1AACE0" w14:textId="38FCC0FF" w:rsidR="00CF2843" w:rsidRDefault="00CF2843" w:rsidP="00CF2843">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 xml:space="preserve">[(D) Demonstrate your circuit to the TA for </w:t>
                      </w:r>
                      <w:r w:rsidR="00E41582">
                        <w:rPr>
                          <w:rFonts w:ascii="Times New Roman" w:eastAsia="Times New Roman" w:hAnsi="Times New Roman" w:cs="Times New Roman"/>
                          <w:color w:val="000000"/>
                        </w:rPr>
                        <w:t xml:space="preserve">the first </w:t>
                      </w:r>
                      <w:r>
                        <w:rPr>
                          <w:rFonts w:ascii="Times New Roman" w:eastAsia="Times New Roman" w:hAnsi="Times New Roman" w:cs="Times New Roman"/>
                          <w:color w:val="000000"/>
                        </w:rPr>
                        <w:t>Lab 2 check-off</w:t>
                      </w:r>
                      <w:r w:rsidR="00E4158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w:t>
                      </w:r>
                      <w:r w:rsidR="00FD657D">
                        <w:rPr>
                          <w:rFonts w:ascii="Times New Roman" w:eastAsia="Times New Roman" w:hAnsi="Times New Roman" w:cs="Times New Roman"/>
                          <w:color w:val="000000"/>
                        </w:rPr>
                        <w:t>7</w:t>
                      </w:r>
                      <w:r>
                        <w:rPr>
                          <w:rFonts w:ascii="Times New Roman" w:eastAsia="Times New Roman" w:hAnsi="Times New Roman" w:cs="Times New Roman"/>
                          <w:color w:val="000000"/>
                        </w:rPr>
                        <w:t xml:space="preserve"> points)</w:t>
                      </w:r>
                    </w:p>
                    <w:p w14:paraId="0066D4F0" w14:textId="77777777" w:rsidR="00CF2843" w:rsidRDefault="00CF2843" w:rsidP="00CF2843">
                      <w:pPr>
                        <w:spacing w:line="258" w:lineRule="auto"/>
                        <w:textDirection w:val="btLr"/>
                      </w:pPr>
                    </w:p>
                  </w:txbxContent>
                </v:textbox>
                <w10:anchorlock/>
              </v:rect>
            </w:pict>
          </mc:Fallback>
        </mc:AlternateContent>
      </w:r>
    </w:p>
    <w:p w14:paraId="3393B73F" w14:textId="1408F1E6" w:rsidR="00E54DA7" w:rsidRPr="00322F5D" w:rsidRDefault="00F845E1" w:rsidP="00E54DA7">
      <w:pPr>
        <w:rPr>
          <w:rFonts w:ascii="Times New Roman" w:hAnsi="Times New Roman" w:cs="Times New Roman"/>
          <w:b/>
          <w:sz w:val="28"/>
        </w:rPr>
      </w:pPr>
      <w:r>
        <w:rPr>
          <w:rFonts w:ascii="Times New Roman" w:hAnsi="Times New Roman" w:cs="Times New Roman"/>
          <w:b/>
          <w:sz w:val="28"/>
        </w:rPr>
        <w:lastRenderedPageBreak/>
        <w:t>Part IV: The CMOS Inverter</w:t>
      </w:r>
      <w:r w:rsidR="00083390">
        <w:rPr>
          <w:rFonts w:ascii="Times New Roman" w:hAnsi="Times New Roman" w:cs="Times New Roman"/>
          <w:b/>
          <w:sz w:val="28"/>
        </w:rPr>
        <w:t xml:space="preserve"> (</w:t>
      </w:r>
      <w:r w:rsidR="006420A7">
        <w:rPr>
          <w:rFonts w:ascii="Times New Roman" w:hAnsi="Times New Roman" w:cs="Times New Roman"/>
          <w:b/>
          <w:sz w:val="28"/>
        </w:rPr>
        <w:t>5.5</w:t>
      </w:r>
      <w:r w:rsidR="00083390">
        <w:rPr>
          <w:rFonts w:ascii="Times New Roman" w:hAnsi="Times New Roman" w:cs="Times New Roman"/>
          <w:b/>
          <w:sz w:val="28"/>
        </w:rPr>
        <w:t xml:space="preserve"> points)</w:t>
      </w:r>
    </w:p>
    <w:p w14:paraId="44E9AD4D" w14:textId="77777777" w:rsidR="00E54DA7" w:rsidRPr="00322F5D" w:rsidRDefault="00E54DA7" w:rsidP="00E54DA7">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432F66B3" wp14:editId="0C83C50F">
                <wp:extent cx="5915025" cy="3162300"/>
                <wp:effectExtent l="0" t="0" r="28575" b="1905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3D2897FB" w14:textId="728ABC13" w:rsidR="00D50EDE" w:rsidRPr="00D50EDE" w:rsidRDefault="00E54DA7" w:rsidP="00D50EDE">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0A582C90" w14:textId="5A1ECDF3" w:rsidR="000F3CD5" w:rsidRPr="000F3CD5" w:rsidRDefault="000F3CD5" w:rsidP="000F3CD5">
                            <w:pPr>
                              <w:rPr>
                                <w:rFonts w:ascii="Times New Roman" w:hAnsi="Times New Roman" w:cs="Times New Roman"/>
                              </w:rPr>
                            </w:pPr>
                            <w:r w:rsidRPr="000F3CD5">
                              <w:rPr>
                                <w:rFonts w:ascii="Times New Roman" w:hAnsi="Times New Roman" w:cs="Times New Roman" w:hint="eastAsia"/>
                                <w:noProof/>
                              </w:rPr>
                              <w:drawing>
                                <wp:inline distT="0" distB="0" distL="0" distR="0" wp14:anchorId="5E1297D8" wp14:editId="53223C2E">
                                  <wp:extent cx="2584406" cy="2753345"/>
                                  <wp:effectExtent l="0" t="8255" r="0" b="0"/>
                                  <wp:docPr id="12970146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
                                            <a:extLst>
                                              <a:ext uri="{28A0092B-C50C-407E-A947-70E740481C1C}">
                                                <a14:useLocalDpi xmlns:a14="http://schemas.microsoft.com/office/drawing/2010/main" val="0"/>
                                              </a:ext>
                                            </a:extLst>
                                          </a:blip>
                                          <a:srcRect l="30168" t="13077" r="19894" b="15991"/>
                                          <a:stretch>
                                            <a:fillRect/>
                                          </a:stretch>
                                        </pic:blipFill>
                                        <pic:spPr bwMode="auto">
                                          <a:xfrm rot="16200000">
                                            <a:off x="0" y="0"/>
                                            <a:ext cx="2596938" cy="2766696"/>
                                          </a:xfrm>
                                          <a:prstGeom prst="rect">
                                            <a:avLst/>
                                          </a:prstGeom>
                                          <a:noFill/>
                                          <a:ln>
                                            <a:noFill/>
                                          </a:ln>
                                          <a:extLst>
                                            <a:ext uri="{53640926-AAD7-44D8-BBD7-CCE9431645EC}">
                                              <a14:shadowObscured xmlns:a14="http://schemas.microsoft.com/office/drawing/2010/main"/>
                                            </a:ext>
                                          </a:extLst>
                                        </pic:spPr>
                                      </pic:pic>
                                    </a:graphicData>
                                  </a:graphic>
                                </wp:inline>
                              </w:drawing>
                            </w:r>
                          </w:p>
                          <w:p w14:paraId="59422357" w14:textId="77777777" w:rsidR="00D50EDE" w:rsidRPr="00322F5D" w:rsidRDefault="00D50EDE" w:rsidP="00E54DA7">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432F66B3" id="Text Box 29" o:spid="_x0000_s1043"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nuEi0xUCAAAoBAAADgAAAAAAAAAAAAAAAAAuAgAAZHJzL2Uyb0RvYy54bWxQSwECLQAUAAYACAAA&#10;ACEAVkExE90AAAAFAQAADwAAAAAAAAAAAAAAAABvBAAAZHJzL2Rvd25yZXYueG1sUEsFBgAAAAAE&#10;AAQA8wAAAHkFAAAAAA==&#10;">
                <v:textbox>
                  <w:txbxContent>
                    <w:p w14:paraId="3D2897FB" w14:textId="728ABC13" w:rsidR="00D50EDE" w:rsidRPr="00D50EDE" w:rsidRDefault="00E54DA7" w:rsidP="00D50EDE">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0A582C90" w14:textId="5A1ECDF3" w:rsidR="000F3CD5" w:rsidRPr="000F3CD5" w:rsidRDefault="000F3CD5" w:rsidP="000F3CD5">
                      <w:pPr>
                        <w:rPr>
                          <w:rFonts w:ascii="Times New Roman" w:hAnsi="Times New Roman" w:cs="Times New Roman"/>
                        </w:rPr>
                      </w:pPr>
                      <w:r w:rsidRPr="000F3CD5">
                        <w:rPr>
                          <w:rFonts w:ascii="Times New Roman" w:hAnsi="Times New Roman" w:cs="Times New Roman" w:hint="eastAsia"/>
                          <w:noProof/>
                        </w:rPr>
                        <w:drawing>
                          <wp:inline distT="0" distB="0" distL="0" distR="0" wp14:anchorId="5E1297D8" wp14:editId="53223C2E">
                            <wp:extent cx="2584406" cy="2753345"/>
                            <wp:effectExtent l="0" t="8255" r="0" b="0"/>
                            <wp:docPr id="12970146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
                                      <a:extLst>
                                        <a:ext uri="{28A0092B-C50C-407E-A947-70E740481C1C}">
                                          <a14:useLocalDpi xmlns:a14="http://schemas.microsoft.com/office/drawing/2010/main" val="0"/>
                                        </a:ext>
                                      </a:extLst>
                                    </a:blip>
                                    <a:srcRect l="30168" t="13077" r="19894" b="15991"/>
                                    <a:stretch>
                                      <a:fillRect/>
                                    </a:stretch>
                                  </pic:blipFill>
                                  <pic:spPr bwMode="auto">
                                    <a:xfrm rot="16200000">
                                      <a:off x="0" y="0"/>
                                      <a:ext cx="2596938" cy="2766696"/>
                                    </a:xfrm>
                                    <a:prstGeom prst="rect">
                                      <a:avLst/>
                                    </a:prstGeom>
                                    <a:noFill/>
                                    <a:ln>
                                      <a:noFill/>
                                    </a:ln>
                                    <a:extLst>
                                      <a:ext uri="{53640926-AAD7-44D8-BBD7-CCE9431645EC}">
                                        <a14:shadowObscured xmlns:a14="http://schemas.microsoft.com/office/drawing/2010/main"/>
                                      </a:ext>
                                    </a:extLst>
                                  </pic:spPr>
                                </pic:pic>
                              </a:graphicData>
                            </a:graphic>
                          </wp:inline>
                        </w:drawing>
                      </w:r>
                    </w:p>
                    <w:p w14:paraId="59422357" w14:textId="77777777" w:rsidR="00D50EDE" w:rsidRPr="00322F5D" w:rsidRDefault="00D50EDE" w:rsidP="00E54DA7">
                      <w:pPr>
                        <w:rPr>
                          <w:rFonts w:ascii="Times New Roman" w:hAnsi="Times New Roman" w:cs="Times New Roman"/>
                        </w:rPr>
                      </w:pPr>
                    </w:p>
                  </w:txbxContent>
                </v:textbox>
                <w10:anchorlock/>
              </v:shape>
            </w:pict>
          </mc:Fallback>
        </mc:AlternateContent>
      </w:r>
    </w:p>
    <w:p w14:paraId="53AA2C67" w14:textId="77777777" w:rsidR="00E54DA7" w:rsidRDefault="00E54DA7" w:rsidP="00E54DA7">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362B96BC" wp14:editId="41426C4F">
                <wp:extent cx="5915025" cy="1562100"/>
                <wp:effectExtent l="0" t="0" r="28575" b="190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266CCC42" w14:textId="544395A2" w:rsidR="00E54DA7" w:rsidRPr="00F77AE2" w:rsidRDefault="00E54DA7" w:rsidP="00E54DA7">
                            <w:pPr>
                              <w:rPr>
                                <w:rFonts w:ascii="Times New Roman" w:hAnsi="Times New Roman" w:cs="Times New Roman"/>
                                <w:color w:val="EE0000"/>
                              </w:rPr>
                            </w:pPr>
                            <w:r w:rsidRPr="00F77AE2">
                              <w:rPr>
                                <w:rFonts w:ascii="Times New Roman" w:hAnsi="Times New Roman" w:cs="Times New Roman"/>
                                <w:color w:val="EE0000"/>
                              </w:rPr>
                              <w:t>[(</w:t>
                            </w:r>
                            <w:r w:rsidR="003625A9" w:rsidRPr="00F77AE2">
                              <w:rPr>
                                <w:rFonts w:ascii="Times New Roman" w:hAnsi="Times New Roman" w:cs="Times New Roman"/>
                                <w:color w:val="EE0000"/>
                              </w:rPr>
                              <w:t>B</w:t>
                            </w:r>
                            <w:r w:rsidRPr="00F77AE2">
                              <w:rPr>
                                <w:rFonts w:ascii="Times New Roman" w:hAnsi="Times New Roman" w:cs="Times New Roman"/>
                                <w:color w:val="EE0000"/>
                              </w:rPr>
                              <w:t>) Fill out the following information]</w:t>
                            </w:r>
                            <w:r w:rsidR="00083390" w:rsidRPr="00F77AE2">
                              <w:rPr>
                                <w:rFonts w:ascii="Times New Roman" w:hAnsi="Times New Roman" w:cs="Times New Roman"/>
                                <w:color w:val="EE0000"/>
                              </w:rPr>
                              <w:t xml:space="preserve"> (1.</w:t>
                            </w:r>
                            <w:r w:rsidR="006420A7" w:rsidRPr="00F77AE2">
                              <w:rPr>
                                <w:rFonts w:ascii="Times New Roman" w:hAnsi="Times New Roman" w:cs="Times New Roman"/>
                                <w:color w:val="EE0000"/>
                              </w:rPr>
                              <w:t>0</w:t>
                            </w:r>
                            <w:r w:rsidR="00083390" w:rsidRPr="00F77AE2">
                              <w:rPr>
                                <w:rFonts w:ascii="Times New Roman" w:hAnsi="Times New Roman" w:cs="Times New Roman"/>
                                <w:color w:val="EE0000"/>
                              </w:rPr>
                              <w:t xml:space="preserve"> points)</w:t>
                            </w:r>
                          </w:p>
                          <w:tbl>
                            <w:tblPr>
                              <w:tblStyle w:val="ac"/>
                              <w:tblW w:w="0" w:type="auto"/>
                              <w:tblLayout w:type="fixed"/>
                              <w:tblLook w:val="04A0" w:firstRow="1" w:lastRow="0" w:firstColumn="1" w:lastColumn="0" w:noHBand="0" w:noVBand="1"/>
                              <w:tblPrChange w:id="16" w:author="张鹤扬" w:date="2025-10-18T16:57:00Z" w16du:dateUtc="2025-10-18T08:57:00Z">
                                <w:tblPr>
                                  <w:tblStyle w:val="ac"/>
                                  <w:tblW w:w="0" w:type="auto"/>
                                  <w:tblLook w:val="04A0" w:firstRow="1" w:lastRow="0" w:firstColumn="1" w:lastColumn="0" w:noHBand="0" w:noVBand="1"/>
                                </w:tblPr>
                              </w:tblPrChange>
                            </w:tblPr>
                            <w:tblGrid>
                              <w:gridCol w:w="1800"/>
                              <w:gridCol w:w="1456"/>
                              <w:gridCol w:w="1509"/>
                              <w:gridCol w:w="2377"/>
                              <w:tblGridChange w:id="17">
                                <w:tblGrid>
                                  <w:gridCol w:w="1800"/>
                                  <w:gridCol w:w="1456"/>
                                  <w:gridCol w:w="1509"/>
                                  <w:gridCol w:w="667"/>
                                  <w:gridCol w:w="1710"/>
                                </w:tblGrid>
                              </w:tblGridChange>
                            </w:tblGrid>
                            <w:tr w:rsidR="00CB4A76" w:rsidRPr="00796A36" w14:paraId="63FA33B7" w14:textId="77777777" w:rsidTr="00A07706">
                              <w:tc>
                                <w:tcPr>
                                  <w:tcW w:w="1800" w:type="dxa"/>
                                  <w:shd w:val="clear" w:color="auto" w:fill="F2F2F2" w:themeFill="background1" w:themeFillShade="F2"/>
                                  <w:tcPrChange w:id="18" w:author="张鹤扬" w:date="2025-10-18T16:57:00Z" w16du:dateUtc="2025-10-18T08:57:00Z">
                                    <w:tcPr>
                                      <w:tcW w:w="1800" w:type="dxa"/>
                                      <w:shd w:val="clear" w:color="auto" w:fill="F2F2F2" w:themeFill="background1" w:themeFillShade="F2"/>
                                    </w:tcPr>
                                  </w:tcPrChange>
                                </w:tcPr>
                                <w:p w14:paraId="19AA6C1E"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Change w:id="19" w:author="张鹤扬" w:date="2025-10-18T16:57:00Z" w16du:dateUtc="2025-10-18T08:57:00Z">
                                    <w:tcPr>
                                      <w:tcW w:w="1456" w:type="dxa"/>
                                    </w:tcPr>
                                  </w:tcPrChange>
                                </w:tcPr>
                                <w:p w14:paraId="3A027A4A" w14:textId="69503E26" w:rsidR="00CB4A76" w:rsidRPr="00CB4A7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509" w:type="dxa"/>
                                  <w:tcPrChange w:id="20" w:author="张鹤扬" w:date="2025-10-18T16:57:00Z" w16du:dateUtc="2025-10-18T08:57:00Z">
                                    <w:tcPr>
                                      <w:tcW w:w="1294" w:type="dxa"/>
                                      <w:gridSpan w:val="2"/>
                                    </w:tcPr>
                                  </w:tcPrChange>
                                </w:tcPr>
                                <w:p w14:paraId="0C1A35FD" w14:textId="77777777" w:rsidR="00CB4A76" w:rsidRPr="00796A36" w:rsidRDefault="00CB4A76" w:rsidP="00CB4A76">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
                              </w:tc>
                              <w:tc>
                                <w:tcPr>
                                  <w:tcW w:w="2377" w:type="dxa"/>
                                  <w:tcPrChange w:id="21" w:author="张鹤扬" w:date="2025-10-18T16:57:00Z" w16du:dateUtc="2025-10-18T08:57:00Z">
                                    <w:tcPr>
                                      <w:tcW w:w="1710" w:type="dxa"/>
                                    </w:tcPr>
                                  </w:tcPrChange>
                                </w:tcPr>
                                <w:p w14:paraId="6495DADD"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CB4A76" w:rsidRPr="00796A36" w14:paraId="17C5E8A8" w14:textId="77777777" w:rsidTr="00A07706">
                              <w:tc>
                                <w:tcPr>
                                  <w:tcW w:w="1800" w:type="dxa"/>
                                  <w:shd w:val="clear" w:color="auto" w:fill="F2F2F2" w:themeFill="background1" w:themeFillShade="F2"/>
                                  <w:tcPrChange w:id="22" w:author="张鹤扬" w:date="2025-10-18T16:57:00Z" w16du:dateUtc="2025-10-18T08:57:00Z">
                                    <w:tcPr>
                                      <w:tcW w:w="1800" w:type="dxa"/>
                                      <w:shd w:val="clear" w:color="auto" w:fill="F2F2F2" w:themeFill="background1" w:themeFillShade="F2"/>
                                    </w:tcPr>
                                  </w:tcPrChange>
                                </w:tcPr>
                                <w:p w14:paraId="109ECEBF"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Change w:id="23" w:author="张鹤扬" w:date="2025-10-18T16:57:00Z" w16du:dateUtc="2025-10-18T08:57:00Z">
                                    <w:tcPr>
                                      <w:tcW w:w="1456" w:type="dxa"/>
                                    </w:tcPr>
                                  </w:tcPrChange>
                                </w:tcPr>
                                <w:p w14:paraId="376E3201" w14:textId="53CDCF05" w:rsidR="00CB4A76" w:rsidRPr="00796A36" w:rsidRDefault="005B30A9" w:rsidP="00CB4A76">
                                  <w:pPr>
                                    <w:rPr>
                                      <w:rFonts w:ascii="Times New Roman" w:hAnsi="Times New Roman" w:cs="Times New Roman"/>
                                      <w:sz w:val="28"/>
                                      <w:szCs w:val="28"/>
                                    </w:rPr>
                                  </w:pPr>
                                  <w:r>
                                    <w:rPr>
                                      <w:rFonts w:ascii="Times New Roman" w:hAnsi="Times New Roman" w:cs="Times New Roman" w:hint="eastAsia"/>
                                      <w:sz w:val="28"/>
                                      <w:szCs w:val="28"/>
                                    </w:rPr>
                                    <w:t>-0.036m</w:t>
                                  </w:r>
                                  <w:r w:rsidR="00F267C6">
                                    <w:rPr>
                                      <w:rFonts w:ascii="Times New Roman" w:hAnsi="Times New Roman" w:cs="Times New Roman" w:hint="eastAsia"/>
                                      <w:sz w:val="28"/>
                                      <w:szCs w:val="28"/>
                                    </w:rPr>
                                    <w:t>V</w:t>
                                  </w:r>
                                </w:p>
                              </w:tc>
                              <w:tc>
                                <w:tcPr>
                                  <w:tcW w:w="1509" w:type="dxa"/>
                                  <w:tcPrChange w:id="24" w:author="张鹤扬" w:date="2025-10-18T16:57:00Z" w16du:dateUtc="2025-10-18T08:57:00Z">
                                    <w:tcPr>
                                      <w:tcW w:w="1294" w:type="dxa"/>
                                      <w:gridSpan w:val="2"/>
                                    </w:tcPr>
                                  </w:tcPrChange>
                                </w:tcPr>
                                <w:p w14:paraId="1981282F" w14:textId="11AC2D30" w:rsidR="00CB4A76" w:rsidRPr="00796A36" w:rsidRDefault="00A07706" w:rsidP="00CB4A76">
                                  <w:pPr>
                                    <w:rPr>
                                      <w:rFonts w:ascii="Times New Roman" w:hAnsi="Times New Roman" w:cs="Times New Roman"/>
                                      <w:sz w:val="28"/>
                                      <w:szCs w:val="28"/>
                                    </w:rPr>
                                  </w:pPr>
                                  <w:ins w:id="25" w:author="张鹤扬" w:date="2025-10-18T16:57:00Z" w16du:dateUtc="2025-10-18T08:57:00Z">
                                    <w:r>
                                      <w:rPr>
                                        <w:rFonts w:ascii="Times New Roman" w:hAnsi="Times New Roman" w:cs="Times New Roman" w:hint="eastAsia"/>
                                        <w:sz w:val="28"/>
                                        <w:szCs w:val="28"/>
                                      </w:rPr>
                                      <w:t>4.9758</w:t>
                                    </w:r>
                                  </w:ins>
                                  <w:del w:id="26" w:author="张鹤扬" w:date="2025-10-18T16:57:00Z" w16du:dateUtc="2025-10-18T08:57:00Z">
                                    <w:r w:rsidR="000F3CD5" w:rsidDel="00A07706">
                                      <w:rPr>
                                        <w:rFonts w:ascii="Times New Roman" w:hAnsi="Times New Roman" w:cs="Times New Roman" w:hint="eastAsia"/>
                                        <w:sz w:val="28"/>
                                        <w:szCs w:val="28"/>
                                      </w:rPr>
                                      <w:delText>19.436m</w:delText>
                                    </w:r>
                                  </w:del>
                                  <w:r w:rsidR="000F3CD5">
                                    <w:rPr>
                                      <w:rFonts w:ascii="Times New Roman" w:hAnsi="Times New Roman" w:cs="Times New Roman" w:hint="eastAsia"/>
                                      <w:sz w:val="28"/>
                                      <w:szCs w:val="28"/>
                                    </w:rPr>
                                    <w:t>V</w:t>
                                  </w:r>
                                </w:p>
                              </w:tc>
                              <w:tc>
                                <w:tcPr>
                                  <w:tcW w:w="2377" w:type="dxa"/>
                                  <w:tcPrChange w:id="27" w:author="张鹤扬" w:date="2025-10-18T16:57:00Z" w16du:dateUtc="2025-10-18T08:57:00Z">
                                    <w:tcPr>
                                      <w:tcW w:w="1710" w:type="dxa"/>
                                    </w:tcPr>
                                  </w:tcPrChange>
                                </w:tcPr>
                                <w:p w14:paraId="0AEF420F" w14:textId="2C8CEC20" w:rsidR="00CB4A76" w:rsidRPr="00796A36" w:rsidRDefault="00E7047A" w:rsidP="00CB4A76">
                                  <w:pPr>
                                    <w:rPr>
                                      <w:rFonts w:ascii="Times New Roman" w:hAnsi="Times New Roman" w:cs="Times New Roman"/>
                                      <w:sz w:val="28"/>
                                      <w:szCs w:val="28"/>
                                    </w:rPr>
                                  </w:pPr>
                                  <w:r>
                                    <w:rPr>
                                      <w:rFonts w:ascii="Times New Roman" w:hAnsi="Times New Roman" w:cs="Times New Roman" w:hint="eastAsia"/>
                                      <w:sz w:val="28"/>
                                      <w:szCs w:val="28"/>
                                    </w:rPr>
                                    <w:t>ON</w:t>
                                  </w:r>
                                </w:p>
                              </w:tc>
                            </w:tr>
                            <w:tr w:rsidR="00CB4A76" w:rsidRPr="00796A36" w14:paraId="50EA529E" w14:textId="77777777" w:rsidTr="00A07706">
                              <w:tc>
                                <w:tcPr>
                                  <w:tcW w:w="1800" w:type="dxa"/>
                                  <w:shd w:val="clear" w:color="auto" w:fill="F2F2F2" w:themeFill="background1" w:themeFillShade="F2"/>
                                  <w:tcPrChange w:id="28" w:author="张鹤扬" w:date="2025-10-18T16:57:00Z" w16du:dateUtc="2025-10-18T08:57:00Z">
                                    <w:tcPr>
                                      <w:tcW w:w="1800" w:type="dxa"/>
                                      <w:shd w:val="clear" w:color="auto" w:fill="F2F2F2" w:themeFill="background1" w:themeFillShade="F2"/>
                                    </w:tcPr>
                                  </w:tcPrChange>
                                </w:tcPr>
                                <w:p w14:paraId="1E7B3925"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Change w:id="29" w:author="张鹤扬" w:date="2025-10-18T16:57:00Z" w16du:dateUtc="2025-10-18T08:57:00Z">
                                    <w:tcPr>
                                      <w:tcW w:w="1456" w:type="dxa"/>
                                    </w:tcPr>
                                  </w:tcPrChange>
                                </w:tcPr>
                                <w:p w14:paraId="784BF82F" w14:textId="39A89E9A" w:rsidR="00CB4A76" w:rsidRPr="00796A36" w:rsidRDefault="005B30A9" w:rsidP="00CB4A76">
                                  <w:pPr>
                                    <w:rPr>
                                      <w:rFonts w:ascii="Times New Roman" w:hAnsi="Times New Roman" w:cs="Times New Roman"/>
                                      <w:sz w:val="28"/>
                                      <w:szCs w:val="28"/>
                                    </w:rPr>
                                  </w:pPr>
                                  <w:r>
                                    <w:rPr>
                                      <w:rFonts w:ascii="Times New Roman" w:hAnsi="Times New Roman" w:cs="Times New Roman" w:hint="eastAsia"/>
                                      <w:sz w:val="28"/>
                                      <w:szCs w:val="28"/>
                                    </w:rPr>
                                    <w:t>4.9979</w:t>
                                  </w:r>
                                  <w:r w:rsidR="00F267C6">
                                    <w:rPr>
                                      <w:rFonts w:ascii="Times New Roman" w:hAnsi="Times New Roman" w:cs="Times New Roman" w:hint="eastAsia"/>
                                      <w:sz w:val="28"/>
                                      <w:szCs w:val="28"/>
                                    </w:rPr>
                                    <w:t>V</w:t>
                                  </w:r>
                                </w:p>
                              </w:tc>
                              <w:tc>
                                <w:tcPr>
                                  <w:tcW w:w="1509" w:type="dxa"/>
                                  <w:tcPrChange w:id="30" w:author="张鹤扬" w:date="2025-10-18T16:57:00Z" w16du:dateUtc="2025-10-18T08:57:00Z">
                                    <w:tcPr>
                                      <w:tcW w:w="1294" w:type="dxa"/>
                                      <w:gridSpan w:val="2"/>
                                    </w:tcPr>
                                  </w:tcPrChange>
                                </w:tcPr>
                                <w:p w14:paraId="157D28AD" w14:textId="6EE74D2C" w:rsidR="00CB4A76" w:rsidRPr="00796A36" w:rsidRDefault="00A07706" w:rsidP="00CB4A76">
                                  <w:pPr>
                                    <w:rPr>
                                      <w:rFonts w:ascii="Times New Roman" w:hAnsi="Times New Roman" w:cs="Times New Roman"/>
                                      <w:sz w:val="28"/>
                                      <w:szCs w:val="28"/>
                                    </w:rPr>
                                  </w:pPr>
                                  <w:ins w:id="31" w:author="张鹤扬" w:date="2025-10-18T16:57:00Z" w16du:dateUtc="2025-10-18T08:57:00Z">
                                    <w:r>
                                      <w:rPr>
                                        <w:rFonts w:ascii="Times New Roman" w:hAnsi="Times New Roman" w:cs="Times New Roman" w:hint="eastAsia"/>
                                        <w:sz w:val="28"/>
                                        <w:szCs w:val="28"/>
                                      </w:rPr>
                                      <w:t>19.436m</w:t>
                                    </w:r>
                                  </w:ins>
                                  <w:del w:id="32" w:author="张鹤扬" w:date="2025-10-18T16:56:00Z" w16du:dateUtc="2025-10-18T08:56:00Z">
                                    <w:r w:rsidR="000F3CD5" w:rsidDel="00A07706">
                                      <w:rPr>
                                        <w:rFonts w:ascii="Times New Roman" w:hAnsi="Times New Roman" w:cs="Times New Roman" w:hint="eastAsia"/>
                                        <w:sz w:val="28"/>
                                        <w:szCs w:val="28"/>
                                      </w:rPr>
                                      <w:delText>4.9758</w:delText>
                                    </w:r>
                                  </w:del>
                                  <w:r w:rsidR="000F3CD5">
                                    <w:rPr>
                                      <w:rFonts w:ascii="Times New Roman" w:hAnsi="Times New Roman" w:cs="Times New Roman" w:hint="eastAsia"/>
                                      <w:sz w:val="28"/>
                                      <w:szCs w:val="28"/>
                                    </w:rPr>
                                    <w:t>V</w:t>
                                  </w:r>
                                </w:p>
                              </w:tc>
                              <w:tc>
                                <w:tcPr>
                                  <w:tcW w:w="2377" w:type="dxa"/>
                                  <w:tcPrChange w:id="33" w:author="张鹤扬" w:date="2025-10-18T16:57:00Z" w16du:dateUtc="2025-10-18T08:57:00Z">
                                    <w:tcPr>
                                      <w:tcW w:w="1710" w:type="dxa"/>
                                    </w:tcPr>
                                  </w:tcPrChange>
                                </w:tcPr>
                                <w:p w14:paraId="7D8E233A" w14:textId="1FB52255" w:rsidR="00CB4A76" w:rsidRPr="00796A36" w:rsidRDefault="00E7047A" w:rsidP="00CB4A76">
                                  <w:pPr>
                                    <w:rPr>
                                      <w:rFonts w:ascii="Times New Roman" w:hAnsi="Times New Roman" w:cs="Times New Roman"/>
                                      <w:sz w:val="28"/>
                                      <w:szCs w:val="28"/>
                                    </w:rPr>
                                  </w:pPr>
                                  <w:r>
                                    <w:rPr>
                                      <w:rFonts w:ascii="Times New Roman" w:hAnsi="Times New Roman" w:cs="Times New Roman" w:hint="eastAsia"/>
                                      <w:sz w:val="28"/>
                                      <w:szCs w:val="28"/>
                                    </w:rPr>
                                    <w:t>OFF</w:t>
                                  </w:r>
                                </w:p>
                              </w:tc>
                            </w:tr>
                          </w:tbl>
                          <w:p w14:paraId="08198A6C" w14:textId="77777777" w:rsidR="00E54DA7" w:rsidRPr="00A14FAD" w:rsidRDefault="00E54DA7" w:rsidP="00E54DA7">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362B96BC" id="Text Box 30" o:spid="_x0000_s1044"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">
                <v:textbox>
                  <w:txbxContent>
                    <w:p w14:paraId="266CCC42" w14:textId="544395A2" w:rsidR="00E54DA7" w:rsidRPr="00F77AE2" w:rsidRDefault="00E54DA7" w:rsidP="00E54DA7">
                      <w:pPr>
                        <w:rPr>
                          <w:rFonts w:ascii="Times New Roman" w:hAnsi="Times New Roman" w:cs="Times New Roman"/>
                          <w:color w:val="EE0000"/>
                        </w:rPr>
                      </w:pPr>
                      <w:r w:rsidRPr="00F77AE2">
                        <w:rPr>
                          <w:rFonts w:ascii="Times New Roman" w:hAnsi="Times New Roman" w:cs="Times New Roman"/>
                          <w:color w:val="EE0000"/>
                        </w:rPr>
                        <w:t>[(</w:t>
                      </w:r>
                      <w:r w:rsidR="003625A9" w:rsidRPr="00F77AE2">
                        <w:rPr>
                          <w:rFonts w:ascii="Times New Roman" w:hAnsi="Times New Roman" w:cs="Times New Roman"/>
                          <w:color w:val="EE0000"/>
                        </w:rPr>
                        <w:t>B</w:t>
                      </w:r>
                      <w:r w:rsidRPr="00F77AE2">
                        <w:rPr>
                          <w:rFonts w:ascii="Times New Roman" w:hAnsi="Times New Roman" w:cs="Times New Roman"/>
                          <w:color w:val="EE0000"/>
                        </w:rPr>
                        <w:t>) Fill out the following information]</w:t>
                      </w:r>
                      <w:r w:rsidR="00083390" w:rsidRPr="00F77AE2">
                        <w:rPr>
                          <w:rFonts w:ascii="Times New Roman" w:hAnsi="Times New Roman" w:cs="Times New Roman"/>
                          <w:color w:val="EE0000"/>
                        </w:rPr>
                        <w:t xml:space="preserve"> (1.</w:t>
                      </w:r>
                      <w:r w:rsidR="006420A7" w:rsidRPr="00F77AE2">
                        <w:rPr>
                          <w:rFonts w:ascii="Times New Roman" w:hAnsi="Times New Roman" w:cs="Times New Roman"/>
                          <w:color w:val="EE0000"/>
                        </w:rPr>
                        <w:t>0</w:t>
                      </w:r>
                      <w:r w:rsidR="00083390" w:rsidRPr="00F77AE2">
                        <w:rPr>
                          <w:rFonts w:ascii="Times New Roman" w:hAnsi="Times New Roman" w:cs="Times New Roman"/>
                          <w:color w:val="EE0000"/>
                        </w:rPr>
                        <w:t xml:space="preserve"> points)</w:t>
                      </w:r>
                    </w:p>
                    <w:tbl>
                      <w:tblPr>
                        <w:tblStyle w:val="ac"/>
                        <w:tblW w:w="0" w:type="auto"/>
                        <w:tblLayout w:type="fixed"/>
                        <w:tblLook w:val="04A0" w:firstRow="1" w:lastRow="0" w:firstColumn="1" w:lastColumn="0" w:noHBand="0" w:noVBand="1"/>
                        <w:tblPrChange w:id="34" w:author="张鹤扬" w:date="2025-10-18T16:57:00Z" w16du:dateUtc="2025-10-18T08:57:00Z">
                          <w:tblPr>
                            <w:tblStyle w:val="ac"/>
                            <w:tblW w:w="0" w:type="auto"/>
                            <w:tblLook w:val="04A0" w:firstRow="1" w:lastRow="0" w:firstColumn="1" w:lastColumn="0" w:noHBand="0" w:noVBand="1"/>
                          </w:tblPr>
                        </w:tblPrChange>
                      </w:tblPr>
                      <w:tblGrid>
                        <w:gridCol w:w="1800"/>
                        <w:gridCol w:w="1456"/>
                        <w:gridCol w:w="1509"/>
                        <w:gridCol w:w="2377"/>
                        <w:tblGridChange w:id="35">
                          <w:tblGrid>
                            <w:gridCol w:w="1800"/>
                            <w:gridCol w:w="1456"/>
                            <w:gridCol w:w="1509"/>
                            <w:gridCol w:w="667"/>
                            <w:gridCol w:w="1710"/>
                          </w:tblGrid>
                        </w:tblGridChange>
                      </w:tblGrid>
                      <w:tr w:rsidR="00CB4A76" w:rsidRPr="00796A36" w14:paraId="63FA33B7" w14:textId="77777777" w:rsidTr="00A07706">
                        <w:tc>
                          <w:tcPr>
                            <w:tcW w:w="1800" w:type="dxa"/>
                            <w:shd w:val="clear" w:color="auto" w:fill="F2F2F2" w:themeFill="background1" w:themeFillShade="F2"/>
                            <w:tcPrChange w:id="36" w:author="张鹤扬" w:date="2025-10-18T16:57:00Z" w16du:dateUtc="2025-10-18T08:57:00Z">
                              <w:tcPr>
                                <w:tcW w:w="1800" w:type="dxa"/>
                                <w:shd w:val="clear" w:color="auto" w:fill="F2F2F2" w:themeFill="background1" w:themeFillShade="F2"/>
                              </w:tcPr>
                            </w:tcPrChange>
                          </w:tcPr>
                          <w:p w14:paraId="19AA6C1E"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S1</w:t>
                            </w:r>
                          </w:p>
                        </w:tc>
                        <w:tc>
                          <w:tcPr>
                            <w:tcW w:w="1456" w:type="dxa"/>
                            <w:tcPrChange w:id="37" w:author="张鹤扬" w:date="2025-10-18T16:57:00Z" w16du:dateUtc="2025-10-18T08:57:00Z">
                              <w:tcPr>
                                <w:tcW w:w="1456" w:type="dxa"/>
                              </w:tcPr>
                            </w:tcPrChange>
                          </w:tcPr>
                          <w:p w14:paraId="3A027A4A" w14:textId="69503E26" w:rsidR="00CB4A76" w:rsidRPr="00CB4A7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509" w:type="dxa"/>
                            <w:tcPrChange w:id="38" w:author="张鹤扬" w:date="2025-10-18T16:57:00Z" w16du:dateUtc="2025-10-18T08:57:00Z">
                              <w:tcPr>
                                <w:tcW w:w="1294" w:type="dxa"/>
                                <w:gridSpan w:val="2"/>
                              </w:tcPr>
                            </w:tcPrChange>
                          </w:tcPr>
                          <w:p w14:paraId="0C1A35FD" w14:textId="77777777" w:rsidR="00CB4A76" w:rsidRPr="00796A36" w:rsidRDefault="00CB4A76" w:rsidP="00CB4A76">
                            <w:pPr>
                              <w:rPr>
                                <w:rFonts w:ascii="Times New Roman" w:hAnsi="Times New Roman" w:cs="Times New Roman"/>
                                <w:sz w:val="28"/>
                                <w:szCs w:val="28"/>
                                <w:vertAlign w:val="subscript"/>
                              </w:rPr>
                            </w:pPr>
                            <w:r w:rsidRPr="00796A36">
                              <w:rPr>
                                <w:rFonts w:ascii="Times New Roman" w:hAnsi="Times New Roman" w:cs="Times New Roman"/>
                                <w:sz w:val="28"/>
                                <w:szCs w:val="28"/>
                              </w:rPr>
                              <w:t>V</w:t>
                            </w:r>
                            <w:r w:rsidRPr="00796A36">
                              <w:rPr>
                                <w:rFonts w:ascii="Times New Roman" w:hAnsi="Times New Roman" w:cs="Times New Roman"/>
                                <w:sz w:val="28"/>
                                <w:szCs w:val="28"/>
                                <w:vertAlign w:val="subscript"/>
                              </w:rPr>
                              <w:t>out</w:t>
                            </w:r>
                          </w:p>
                        </w:tc>
                        <w:tc>
                          <w:tcPr>
                            <w:tcW w:w="2377" w:type="dxa"/>
                            <w:tcPrChange w:id="39" w:author="张鹤扬" w:date="2025-10-18T16:57:00Z" w16du:dateUtc="2025-10-18T08:57:00Z">
                              <w:tcPr>
                                <w:tcW w:w="1710" w:type="dxa"/>
                              </w:tcPr>
                            </w:tcPrChange>
                          </w:tcPr>
                          <w:p w14:paraId="6495DADD"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LED (on/off)</w:t>
                            </w:r>
                          </w:p>
                        </w:tc>
                      </w:tr>
                      <w:tr w:rsidR="00CB4A76" w:rsidRPr="00796A36" w14:paraId="17C5E8A8" w14:textId="77777777" w:rsidTr="00A07706">
                        <w:tc>
                          <w:tcPr>
                            <w:tcW w:w="1800" w:type="dxa"/>
                            <w:shd w:val="clear" w:color="auto" w:fill="F2F2F2" w:themeFill="background1" w:themeFillShade="F2"/>
                            <w:tcPrChange w:id="40" w:author="张鹤扬" w:date="2025-10-18T16:57:00Z" w16du:dateUtc="2025-10-18T08:57:00Z">
                              <w:tcPr>
                                <w:tcW w:w="1800" w:type="dxa"/>
                                <w:shd w:val="clear" w:color="auto" w:fill="F2F2F2" w:themeFill="background1" w:themeFillShade="F2"/>
                              </w:tcPr>
                            </w:tcPrChange>
                          </w:tcPr>
                          <w:p w14:paraId="109ECEBF"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Open</w:t>
                            </w:r>
                          </w:p>
                        </w:tc>
                        <w:tc>
                          <w:tcPr>
                            <w:tcW w:w="1456" w:type="dxa"/>
                            <w:tcPrChange w:id="41" w:author="张鹤扬" w:date="2025-10-18T16:57:00Z" w16du:dateUtc="2025-10-18T08:57:00Z">
                              <w:tcPr>
                                <w:tcW w:w="1456" w:type="dxa"/>
                              </w:tcPr>
                            </w:tcPrChange>
                          </w:tcPr>
                          <w:p w14:paraId="376E3201" w14:textId="53CDCF05" w:rsidR="00CB4A76" w:rsidRPr="00796A36" w:rsidRDefault="005B30A9" w:rsidP="00CB4A76">
                            <w:pPr>
                              <w:rPr>
                                <w:rFonts w:ascii="Times New Roman" w:hAnsi="Times New Roman" w:cs="Times New Roman"/>
                                <w:sz w:val="28"/>
                                <w:szCs w:val="28"/>
                              </w:rPr>
                            </w:pPr>
                            <w:r>
                              <w:rPr>
                                <w:rFonts w:ascii="Times New Roman" w:hAnsi="Times New Roman" w:cs="Times New Roman" w:hint="eastAsia"/>
                                <w:sz w:val="28"/>
                                <w:szCs w:val="28"/>
                              </w:rPr>
                              <w:t>-0.036m</w:t>
                            </w:r>
                            <w:r w:rsidR="00F267C6">
                              <w:rPr>
                                <w:rFonts w:ascii="Times New Roman" w:hAnsi="Times New Roman" w:cs="Times New Roman" w:hint="eastAsia"/>
                                <w:sz w:val="28"/>
                                <w:szCs w:val="28"/>
                              </w:rPr>
                              <w:t>V</w:t>
                            </w:r>
                          </w:p>
                        </w:tc>
                        <w:tc>
                          <w:tcPr>
                            <w:tcW w:w="1509" w:type="dxa"/>
                            <w:tcPrChange w:id="42" w:author="张鹤扬" w:date="2025-10-18T16:57:00Z" w16du:dateUtc="2025-10-18T08:57:00Z">
                              <w:tcPr>
                                <w:tcW w:w="1294" w:type="dxa"/>
                                <w:gridSpan w:val="2"/>
                              </w:tcPr>
                            </w:tcPrChange>
                          </w:tcPr>
                          <w:p w14:paraId="1981282F" w14:textId="11AC2D30" w:rsidR="00CB4A76" w:rsidRPr="00796A36" w:rsidRDefault="00A07706" w:rsidP="00CB4A76">
                            <w:pPr>
                              <w:rPr>
                                <w:rFonts w:ascii="Times New Roman" w:hAnsi="Times New Roman" w:cs="Times New Roman"/>
                                <w:sz w:val="28"/>
                                <w:szCs w:val="28"/>
                              </w:rPr>
                            </w:pPr>
                            <w:ins w:id="43" w:author="张鹤扬" w:date="2025-10-18T16:57:00Z" w16du:dateUtc="2025-10-18T08:57:00Z">
                              <w:r>
                                <w:rPr>
                                  <w:rFonts w:ascii="Times New Roman" w:hAnsi="Times New Roman" w:cs="Times New Roman" w:hint="eastAsia"/>
                                  <w:sz w:val="28"/>
                                  <w:szCs w:val="28"/>
                                </w:rPr>
                                <w:t>4.9758</w:t>
                              </w:r>
                            </w:ins>
                            <w:del w:id="44" w:author="张鹤扬" w:date="2025-10-18T16:57:00Z" w16du:dateUtc="2025-10-18T08:57:00Z">
                              <w:r w:rsidR="000F3CD5" w:rsidDel="00A07706">
                                <w:rPr>
                                  <w:rFonts w:ascii="Times New Roman" w:hAnsi="Times New Roman" w:cs="Times New Roman" w:hint="eastAsia"/>
                                  <w:sz w:val="28"/>
                                  <w:szCs w:val="28"/>
                                </w:rPr>
                                <w:delText>19.436m</w:delText>
                              </w:r>
                            </w:del>
                            <w:r w:rsidR="000F3CD5">
                              <w:rPr>
                                <w:rFonts w:ascii="Times New Roman" w:hAnsi="Times New Roman" w:cs="Times New Roman" w:hint="eastAsia"/>
                                <w:sz w:val="28"/>
                                <w:szCs w:val="28"/>
                              </w:rPr>
                              <w:t>V</w:t>
                            </w:r>
                          </w:p>
                        </w:tc>
                        <w:tc>
                          <w:tcPr>
                            <w:tcW w:w="2377" w:type="dxa"/>
                            <w:tcPrChange w:id="45" w:author="张鹤扬" w:date="2025-10-18T16:57:00Z" w16du:dateUtc="2025-10-18T08:57:00Z">
                              <w:tcPr>
                                <w:tcW w:w="1710" w:type="dxa"/>
                              </w:tcPr>
                            </w:tcPrChange>
                          </w:tcPr>
                          <w:p w14:paraId="0AEF420F" w14:textId="2C8CEC20" w:rsidR="00CB4A76" w:rsidRPr="00796A36" w:rsidRDefault="00E7047A" w:rsidP="00CB4A76">
                            <w:pPr>
                              <w:rPr>
                                <w:rFonts w:ascii="Times New Roman" w:hAnsi="Times New Roman" w:cs="Times New Roman"/>
                                <w:sz w:val="28"/>
                                <w:szCs w:val="28"/>
                              </w:rPr>
                            </w:pPr>
                            <w:r>
                              <w:rPr>
                                <w:rFonts w:ascii="Times New Roman" w:hAnsi="Times New Roman" w:cs="Times New Roman" w:hint="eastAsia"/>
                                <w:sz w:val="28"/>
                                <w:szCs w:val="28"/>
                              </w:rPr>
                              <w:t>ON</w:t>
                            </w:r>
                          </w:p>
                        </w:tc>
                      </w:tr>
                      <w:tr w:rsidR="00CB4A76" w:rsidRPr="00796A36" w14:paraId="50EA529E" w14:textId="77777777" w:rsidTr="00A07706">
                        <w:tc>
                          <w:tcPr>
                            <w:tcW w:w="1800" w:type="dxa"/>
                            <w:shd w:val="clear" w:color="auto" w:fill="F2F2F2" w:themeFill="background1" w:themeFillShade="F2"/>
                            <w:tcPrChange w:id="46" w:author="张鹤扬" w:date="2025-10-18T16:57:00Z" w16du:dateUtc="2025-10-18T08:57:00Z">
                              <w:tcPr>
                                <w:tcW w:w="1800" w:type="dxa"/>
                                <w:shd w:val="clear" w:color="auto" w:fill="F2F2F2" w:themeFill="background1" w:themeFillShade="F2"/>
                              </w:tcPr>
                            </w:tcPrChange>
                          </w:tcPr>
                          <w:p w14:paraId="1E7B3925" w14:textId="77777777" w:rsidR="00CB4A76" w:rsidRPr="00796A36" w:rsidRDefault="00CB4A76" w:rsidP="00CB4A76">
                            <w:pPr>
                              <w:rPr>
                                <w:rFonts w:ascii="Times New Roman" w:hAnsi="Times New Roman" w:cs="Times New Roman"/>
                                <w:sz w:val="28"/>
                                <w:szCs w:val="28"/>
                              </w:rPr>
                            </w:pPr>
                            <w:r w:rsidRPr="00796A36">
                              <w:rPr>
                                <w:rFonts w:ascii="Times New Roman" w:hAnsi="Times New Roman" w:cs="Times New Roman"/>
                                <w:sz w:val="28"/>
                                <w:szCs w:val="28"/>
                              </w:rPr>
                              <w:t>Closed</w:t>
                            </w:r>
                          </w:p>
                        </w:tc>
                        <w:tc>
                          <w:tcPr>
                            <w:tcW w:w="1456" w:type="dxa"/>
                            <w:tcPrChange w:id="47" w:author="张鹤扬" w:date="2025-10-18T16:57:00Z" w16du:dateUtc="2025-10-18T08:57:00Z">
                              <w:tcPr>
                                <w:tcW w:w="1456" w:type="dxa"/>
                              </w:tcPr>
                            </w:tcPrChange>
                          </w:tcPr>
                          <w:p w14:paraId="784BF82F" w14:textId="39A89E9A" w:rsidR="00CB4A76" w:rsidRPr="00796A36" w:rsidRDefault="005B30A9" w:rsidP="00CB4A76">
                            <w:pPr>
                              <w:rPr>
                                <w:rFonts w:ascii="Times New Roman" w:hAnsi="Times New Roman" w:cs="Times New Roman"/>
                                <w:sz w:val="28"/>
                                <w:szCs w:val="28"/>
                              </w:rPr>
                            </w:pPr>
                            <w:r>
                              <w:rPr>
                                <w:rFonts w:ascii="Times New Roman" w:hAnsi="Times New Roman" w:cs="Times New Roman" w:hint="eastAsia"/>
                                <w:sz w:val="28"/>
                                <w:szCs w:val="28"/>
                              </w:rPr>
                              <w:t>4.9979</w:t>
                            </w:r>
                            <w:r w:rsidR="00F267C6">
                              <w:rPr>
                                <w:rFonts w:ascii="Times New Roman" w:hAnsi="Times New Roman" w:cs="Times New Roman" w:hint="eastAsia"/>
                                <w:sz w:val="28"/>
                                <w:szCs w:val="28"/>
                              </w:rPr>
                              <w:t>V</w:t>
                            </w:r>
                          </w:p>
                        </w:tc>
                        <w:tc>
                          <w:tcPr>
                            <w:tcW w:w="1509" w:type="dxa"/>
                            <w:tcPrChange w:id="48" w:author="张鹤扬" w:date="2025-10-18T16:57:00Z" w16du:dateUtc="2025-10-18T08:57:00Z">
                              <w:tcPr>
                                <w:tcW w:w="1294" w:type="dxa"/>
                                <w:gridSpan w:val="2"/>
                              </w:tcPr>
                            </w:tcPrChange>
                          </w:tcPr>
                          <w:p w14:paraId="157D28AD" w14:textId="6EE74D2C" w:rsidR="00CB4A76" w:rsidRPr="00796A36" w:rsidRDefault="00A07706" w:rsidP="00CB4A76">
                            <w:pPr>
                              <w:rPr>
                                <w:rFonts w:ascii="Times New Roman" w:hAnsi="Times New Roman" w:cs="Times New Roman"/>
                                <w:sz w:val="28"/>
                                <w:szCs w:val="28"/>
                              </w:rPr>
                            </w:pPr>
                            <w:ins w:id="49" w:author="张鹤扬" w:date="2025-10-18T16:57:00Z" w16du:dateUtc="2025-10-18T08:57:00Z">
                              <w:r>
                                <w:rPr>
                                  <w:rFonts w:ascii="Times New Roman" w:hAnsi="Times New Roman" w:cs="Times New Roman" w:hint="eastAsia"/>
                                  <w:sz w:val="28"/>
                                  <w:szCs w:val="28"/>
                                </w:rPr>
                                <w:t>19.436m</w:t>
                              </w:r>
                            </w:ins>
                            <w:del w:id="50" w:author="张鹤扬" w:date="2025-10-18T16:56:00Z" w16du:dateUtc="2025-10-18T08:56:00Z">
                              <w:r w:rsidR="000F3CD5" w:rsidDel="00A07706">
                                <w:rPr>
                                  <w:rFonts w:ascii="Times New Roman" w:hAnsi="Times New Roman" w:cs="Times New Roman" w:hint="eastAsia"/>
                                  <w:sz w:val="28"/>
                                  <w:szCs w:val="28"/>
                                </w:rPr>
                                <w:delText>4.9758</w:delText>
                              </w:r>
                            </w:del>
                            <w:r w:rsidR="000F3CD5">
                              <w:rPr>
                                <w:rFonts w:ascii="Times New Roman" w:hAnsi="Times New Roman" w:cs="Times New Roman" w:hint="eastAsia"/>
                                <w:sz w:val="28"/>
                                <w:szCs w:val="28"/>
                              </w:rPr>
                              <w:t>V</w:t>
                            </w:r>
                          </w:p>
                        </w:tc>
                        <w:tc>
                          <w:tcPr>
                            <w:tcW w:w="2377" w:type="dxa"/>
                            <w:tcPrChange w:id="51" w:author="张鹤扬" w:date="2025-10-18T16:57:00Z" w16du:dateUtc="2025-10-18T08:57:00Z">
                              <w:tcPr>
                                <w:tcW w:w="1710" w:type="dxa"/>
                              </w:tcPr>
                            </w:tcPrChange>
                          </w:tcPr>
                          <w:p w14:paraId="7D8E233A" w14:textId="1FB52255" w:rsidR="00CB4A76" w:rsidRPr="00796A36" w:rsidRDefault="00E7047A" w:rsidP="00CB4A76">
                            <w:pPr>
                              <w:rPr>
                                <w:rFonts w:ascii="Times New Roman" w:hAnsi="Times New Roman" w:cs="Times New Roman"/>
                                <w:sz w:val="28"/>
                                <w:szCs w:val="28"/>
                              </w:rPr>
                            </w:pPr>
                            <w:r>
                              <w:rPr>
                                <w:rFonts w:ascii="Times New Roman" w:hAnsi="Times New Roman" w:cs="Times New Roman" w:hint="eastAsia"/>
                                <w:sz w:val="28"/>
                                <w:szCs w:val="28"/>
                              </w:rPr>
                              <w:t>OFF</w:t>
                            </w:r>
                          </w:p>
                        </w:tc>
                      </w:tr>
                    </w:tbl>
                    <w:p w14:paraId="08198A6C" w14:textId="77777777" w:rsidR="00E54DA7" w:rsidRPr="00A14FAD" w:rsidRDefault="00E54DA7" w:rsidP="00E54DA7">
                      <w:pPr>
                        <w:spacing w:after="0"/>
                        <w:rPr>
                          <w:sz w:val="28"/>
                          <w:szCs w:val="28"/>
                        </w:rPr>
                      </w:pPr>
                    </w:p>
                  </w:txbxContent>
                </v:textbox>
                <w10:anchorlock/>
              </v:shape>
            </w:pict>
          </mc:Fallback>
        </mc:AlternateContent>
      </w:r>
    </w:p>
    <w:p w14:paraId="4276458F" w14:textId="77777777" w:rsidR="00E54DA7" w:rsidRDefault="00E54DA7" w:rsidP="00E54DA7">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2C41ED84" wp14:editId="292E19BC">
                <wp:extent cx="5915025" cy="2867025"/>
                <wp:effectExtent l="0" t="0" r="28575" b="28575"/>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867025"/>
                        </a:xfrm>
                        <a:prstGeom prst="rect">
                          <a:avLst/>
                        </a:prstGeom>
                        <a:solidFill>
                          <a:srgbClr val="FFFFFF"/>
                        </a:solidFill>
                        <a:ln w="9525">
                          <a:solidFill>
                            <a:srgbClr val="000000"/>
                          </a:solidFill>
                          <a:miter lim="800000"/>
                          <a:headEnd/>
                          <a:tailEnd/>
                        </a:ln>
                      </wps:spPr>
                      <wps:txbx>
                        <w:txbxContent>
                          <w:p w14:paraId="13E37CED" w14:textId="2D681A57" w:rsidR="00CD1B37" w:rsidRPr="00796A36" w:rsidRDefault="00CD1B37" w:rsidP="00CD1B37">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002621D7" w14:textId="77777777" w:rsidR="00E7047A" w:rsidRDefault="00E7047A" w:rsidP="00E7047A">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NOT gate</w:t>
                            </w:r>
                          </w:p>
                          <w:tbl>
                            <w:tblPr>
                              <w:tblStyle w:val="4-5"/>
                              <w:tblW w:w="0" w:type="auto"/>
                              <w:tblLook w:val="04A0" w:firstRow="1" w:lastRow="0" w:firstColumn="1" w:lastColumn="0" w:noHBand="0" w:noVBand="1"/>
                            </w:tblPr>
                            <w:tblGrid>
                              <w:gridCol w:w="4509"/>
                              <w:gridCol w:w="4509"/>
                            </w:tblGrid>
                            <w:tr w:rsidR="00E7047A" w14:paraId="285684EB" w14:textId="77777777" w:rsidTr="00B06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1ECDF37" w14:textId="77777777" w:rsidR="00E7047A" w:rsidRDefault="00E7047A" w:rsidP="00E7047A">
                                  <w:pPr>
                                    <w:jc w:val="center"/>
                                    <w:rPr>
                                      <w:rFonts w:ascii="Times New Roman" w:hAnsi="Times New Roman" w:cs="Times New Roman"/>
                                    </w:rPr>
                                  </w:pPr>
                                  <w:r>
                                    <w:rPr>
                                      <w:rFonts w:ascii="Times New Roman" w:hAnsi="Times New Roman" w:cs="Times New Roman" w:hint="eastAsia"/>
                                    </w:rPr>
                                    <w:t>S1</w:t>
                                  </w:r>
                                </w:p>
                              </w:tc>
                              <w:tc>
                                <w:tcPr>
                                  <w:tcW w:w="4509" w:type="dxa"/>
                                </w:tcPr>
                                <w:p w14:paraId="073C1DF9" w14:textId="77777777" w:rsidR="00E7047A" w:rsidRDefault="00E7047A" w:rsidP="00E7047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E7047A" w14:paraId="3A102E93"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A35EC56" w14:textId="77777777" w:rsidR="00E7047A" w:rsidRPr="00B40D99" w:rsidRDefault="00E7047A" w:rsidP="00E7047A">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21B8653A" w14:textId="77777777" w:rsidR="00E7047A" w:rsidRDefault="00E7047A" w:rsidP="00E7047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E7047A" w14:paraId="2947AB0F" w14:textId="77777777" w:rsidTr="00B06C94">
                              <w:tc>
                                <w:tcPr>
                                  <w:cnfStyle w:val="001000000000" w:firstRow="0" w:lastRow="0" w:firstColumn="1" w:lastColumn="0" w:oddVBand="0" w:evenVBand="0" w:oddHBand="0" w:evenHBand="0" w:firstRowFirstColumn="0" w:firstRowLastColumn="0" w:lastRowFirstColumn="0" w:lastRowLastColumn="0"/>
                                  <w:tcW w:w="4509" w:type="dxa"/>
                                </w:tcPr>
                                <w:p w14:paraId="19D78257" w14:textId="77777777" w:rsidR="00E7047A" w:rsidRPr="00B40D99" w:rsidRDefault="00E7047A" w:rsidP="00E7047A">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7BAFFB46" w14:textId="77777777" w:rsidR="00E7047A" w:rsidRDefault="00E7047A" w:rsidP="00E7047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3D7A3764" w14:textId="77777777" w:rsidR="00E7047A" w:rsidRDefault="00E7047A" w:rsidP="00E7047A">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S1, open is 0, close is 1; for result(LED), ON is 1, OFF is 0.</w:t>
                            </w:r>
                          </w:p>
                          <w:p w14:paraId="14ABC21C" w14:textId="77777777" w:rsidR="00E7047A" w:rsidRDefault="00E7047A" w:rsidP="00E7047A">
                            <w:pPr>
                              <w:rPr>
                                <w:rFonts w:ascii="Times New Roman" w:hAnsi="Times New Roman" w:cs="Times New Roman"/>
                              </w:rPr>
                            </w:pPr>
                          </w:p>
                          <w:p w14:paraId="1C426A4A" w14:textId="77777777" w:rsidR="00E7047A" w:rsidRPr="00796A36" w:rsidRDefault="00E7047A" w:rsidP="00E7047A">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seen as a </w:t>
                            </w:r>
                            <w:r w:rsidRPr="000C3C00">
                              <w:rPr>
                                <w:rFonts w:ascii="Times New Roman" w:hAnsi="Times New Roman" w:cs="Times New Roman" w:hint="eastAsia"/>
                                <w:b/>
                                <w:bCs/>
                              </w:rPr>
                              <w:t>NOT gate</w:t>
                            </w:r>
                            <w:r>
                              <w:rPr>
                                <w:rFonts w:ascii="Times New Roman" w:hAnsi="Times New Roman" w:cs="Times New Roman" w:hint="eastAsia"/>
                              </w:rPr>
                              <w:t>.</w:t>
                            </w:r>
                          </w:p>
                          <w:p w14:paraId="56E011D3" w14:textId="6A2B22D0" w:rsidR="00E54DA7" w:rsidRPr="00E7047A" w:rsidRDefault="00E54DA7" w:rsidP="00E54DA7"/>
                        </w:txbxContent>
                      </wps:txbx>
                      <wps:bodyPr rot="0" vert="horz" wrap="square" lIns="91440" tIns="45720" rIns="91440" bIns="45720" anchor="t" anchorCtr="0">
                        <a:noAutofit/>
                      </wps:bodyPr>
                    </wps:wsp>
                  </a:graphicData>
                </a:graphic>
              </wp:inline>
            </w:drawing>
          </mc:Choice>
          <mc:Fallback>
            <w:pict>
              <v:shape w14:anchorId="2C41ED84" id="Text Box 31" o:spid="_x0000_s1045" type="#_x0000_t202" style="width:465.75pt;height:2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">
                <v:textbox>
                  <w:txbxContent>
                    <w:p w14:paraId="13E37CED" w14:textId="2D681A57" w:rsidR="00CD1B37" w:rsidRPr="00796A36" w:rsidRDefault="00CD1B37" w:rsidP="00CD1B37">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002621D7" w14:textId="77777777" w:rsidR="00E7047A" w:rsidRDefault="00E7047A" w:rsidP="00E7047A">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NOT gate</w:t>
                      </w:r>
                    </w:p>
                    <w:tbl>
                      <w:tblPr>
                        <w:tblStyle w:val="4-5"/>
                        <w:tblW w:w="0" w:type="auto"/>
                        <w:tblLook w:val="04A0" w:firstRow="1" w:lastRow="0" w:firstColumn="1" w:lastColumn="0" w:noHBand="0" w:noVBand="1"/>
                      </w:tblPr>
                      <w:tblGrid>
                        <w:gridCol w:w="4509"/>
                        <w:gridCol w:w="4509"/>
                      </w:tblGrid>
                      <w:tr w:rsidR="00E7047A" w14:paraId="285684EB" w14:textId="77777777" w:rsidTr="00B06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51ECDF37" w14:textId="77777777" w:rsidR="00E7047A" w:rsidRDefault="00E7047A" w:rsidP="00E7047A">
                            <w:pPr>
                              <w:jc w:val="center"/>
                              <w:rPr>
                                <w:rFonts w:ascii="Times New Roman" w:hAnsi="Times New Roman" w:cs="Times New Roman"/>
                              </w:rPr>
                            </w:pPr>
                            <w:r>
                              <w:rPr>
                                <w:rFonts w:ascii="Times New Roman" w:hAnsi="Times New Roman" w:cs="Times New Roman" w:hint="eastAsia"/>
                              </w:rPr>
                              <w:t>S1</w:t>
                            </w:r>
                          </w:p>
                        </w:tc>
                        <w:tc>
                          <w:tcPr>
                            <w:tcW w:w="4509" w:type="dxa"/>
                          </w:tcPr>
                          <w:p w14:paraId="073C1DF9" w14:textId="77777777" w:rsidR="00E7047A" w:rsidRDefault="00E7047A" w:rsidP="00E7047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E7047A" w14:paraId="3A102E93"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A35EC56" w14:textId="77777777" w:rsidR="00E7047A" w:rsidRPr="00B40D99" w:rsidRDefault="00E7047A" w:rsidP="00E7047A">
                            <w:pPr>
                              <w:jc w:val="center"/>
                              <w:rPr>
                                <w:rFonts w:ascii="Times New Roman" w:hAnsi="Times New Roman" w:cs="Times New Roman"/>
                                <w:b w:val="0"/>
                                <w:bCs w:val="0"/>
                              </w:rPr>
                            </w:pPr>
                            <w:r w:rsidRPr="00B40D99">
                              <w:rPr>
                                <w:rFonts w:ascii="Times New Roman" w:hAnsi="Times New Roman" w:cs="Times New Roman" w:hint="eastAsia"/>
                                <w:b w:val="0"/>
                                <w:bCs w:val="0"/>
                              </w:rPr>
                              <w:t>0</w:t>
                            </w:r>
                          </w:p>
                        </w:tc>
                        <w:tc>
                          <w:tcPr>
                            <w:tcW w:w="4509" w:type="dxa"/>
                          </w:tcPr>
                          <w:p w14:paraId="21B8653A" w14:textId="77777777" w:rsidR="00E7047A" w:rsidRDefault="00E7047A" w:rsidP="00E7047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E7047A" w14:paraId="2947AB0F" w14:textId="77777777" w:rsidTr="00B06C94">
                        <w:tc>
                          <w:tcPr>
                            <w:cnfStyle w:val="001000000000" w:firstRow="0" w:lastRow="0" w:firstColumn="1" w:lastColumn="0" w:oddVBand="0" w:evenVBand="0" w:oddHBand="0" w:evenHBand="0" w:firstRowFirstColumn="0" w:firstRowLastColumn="0" w:lastRowFirstColumn="0" w:lastRowLastColumn="0"/>
                            <w:tcW w:w="4509" w:type="dxa"/>
                          </w:tcPr>
                          <w:p w14:paraId="19D78257" w14:textId="77777777" w:rsidR="00E7047A" w:rsidRPr="00B40D99" w:rsidRDefault="00E7047A" w:rsidP="00E7047A">
                            <w:pPr>
                              <w:jc w:val="center"/>
                              <w:rPr>
                                <w:rFonts w:ascii="Times New Roman" w:hAnsi="Times New Roman" w:cs="Times New Roman"/>
                                <w:b w:val="0"/>
                                <w:bCs w:val="0"/>
                              </w:rPr>
                            </w:pPr>
                            <w:r w:rsidRPr="00B40D99">
                              <w:rPr>
                                <w:rFonts w:ascii="Times New Roman" w:hAnsi="Times New Roman" w:cs="Times New Roman" w:hint="eastAsia"/>
                                <w:b w:val="0"/>
                                <w:bCs w:val="0"/>
                              </w:rPr>
                              <w:t>1</w:t>
                            </w:r>
                          </w:p>
                        </w:tc>
                        <w:tc>
                          <w:tcPr>
                            <w:tcW w:w="4509" w:type="dxa"/>
                          </w:tcPr>
                          <w:p w14:paraId="7BAFFB46" w14:textId="77777777" w:rsidR="00E7047A" w:rsidRDefault="00E7047A" w:rsidP="00E7047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3D7A3764" w14:textId="77777777" w:rsidR="00E7047A" w:rsidRDefault="00E7047A" w:rsidP="00E7047A">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S1, open is 0, close is 1; for result(LED), ON is 1, OFF is 0.</w:t>
                      </w:r>
                    </w:p>
                    <w:p w14:paraId="14ABC21C" w14:textId="77777777" w:rsidR="00E7047A" w:rsidRDefault="00E7047A" w:rsidP="00E7047A">
                      <w:pPr>
                        <w:rPr>
                          <w:rFonts w:ascii="Times New Roman" w:hAnsi="Times New Roman" w:cs="Times New Roman"/>
                        </w:rPr>
                      </w:pPr>
                    </w:p>
                    <w:p w14:paraId="1C426A4A" w14:textId="77777777" w:rsidR="00E7047A" w:rsidRPr="00796A36" w:rsidRDefault="00E7047A" w:rsidP="00E7047A">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w:t>
                      </w:r>
                      <w:r w:rsidRPr="00B40D99">
                        <w:rPr>
                          <w:rFonts w:ascii="Times New Roman" w:hAnsi="Times New Roman" w:cs="Times New Roman" w:hint="eastAsia"/>
                          <w:b/>
                          <w:bCs/>
                        </w:rPr>
                        <w:t>opposed</w:t>
                      </w:r>
                      <w:r>
                        <w:rPr>
                          <w:rFonts w:ascii="Times New Roman" w:hAnsi="Times New Roman" w:cs="Times New Roman" w:hint="eastAsia"/>
                        </w:rPr>
                        <w:t xml:space="preserve"> to the input, which can be seen as a </w:t>
                      </w:r>
                      <w:r w:rsidRPr="000C3C00">
                        <w:rPr>
                          <w:rFonts w:ascii="Times New Roman" w:hAnsi="Times New Roman" w:cs="Times New Roman" w:hint="eastAsia"/>
                          <w:b/>
                          <w:bCs/>
                        </w:rPr>
                        <w:t>NOT gate</w:t>
                      </w:r>
                      <w:r>
                        <w:rPr>
                          <w:rFonts w:ascii="Times New Roman" w:hAnsi="Times New Roman" w:cs="Times New Roman" w:hint="eastAsia"/>
                        </w:rPr>
                        <w:t>.</w:t>
                      </w:r>
                    </w:p>
                    <w:p w14:paraId="56E011D3" w14:textId="6A2B22D0" w:rsidR="00E54DA7" w:rsidRPr="00E7047A" w:rsidRDefault="00E54DA7" w:rsidP="00E54DA7"/>
                  </w:txbxContent>
                </v:textbox>
                <w10:anchorlock/>
              </v:shape>
            </w:pict>
          </mc:Fallback>
        </mc:AlternateContent>
      </w:r>
    </w:p>
    <w:p w14:paraId="21E70E7F" w14:textId="2324F5EF" w:rsidR="00FE34E3" w:rsidRDefault="00E54DA7">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07C287CF" wp14:editId="0512A435">
                <wp:extent cx="5915025" cy="3162300"/>
                <wp:effectExtent l="0" t="0" r="28575" b="19050"/>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66911CEC" w14:textId="625FAB63" w:rsidR="00E54DA7" w:rsidRDefault="00E54DA7" w:rsidP="00E54DA7">
                            <w:pPr>
                              <w:rPr>
                                <w:rFonts w:ascii="Times New Roman" w:hAnsi="Times New Roman" w:cs="Times New Roman"/>
                              </w:rPr>
                            </w:pPr>
                            <w:r w:rsidRPr="00CD1B37">
                              <w:rPr>
                                <w:rFonts w:ascii="Times New Roman" w:hAnsi="Times New Roman" w:cs="Times New Roman"/>
                              </w:rPr>
                              <w:t>[(</w:t>
                            </w:r>
                            <w:r w:rsidR="003625A9">
                              <w:rPr>
                                <w:rFonts w:ascii="Times New Roman" w:hAnsi="Times New Roman" w:cs="Times New Roman"/>
                              </w:rPr>
                              <w:t>D</w:t>
                            </w:r>
                            <w:r w:rsidRPr="00CD1B37">
                              <w:rPr>
                                <w:rFonts w:ascii="Times New Roman" w:hAnsi="Times New Roman" w:cs="Times New Roman"/>
                              </w:rPr>
                              <w:t xml:space="preserve">) </w:t>
                            </w:r>
                            <w:r w:rsidR="00CD1B37">
                              <w:rPr>
                                <w:rFonts w:ascii="Times New Roman" w:hAnsi="Times New Roman" w:cs="Times New Roman"/>
                              </w:rPr>
                              <w:t>How does one switch control 2 transistors? Under what conditions are both transistors turned on? Why?</w:t>
                            </w:r>
                            <w:r w:rsidRPr="00CD1B37">
                              <w:rPr>
                                <w:rFonts w:ascii="Times New Roman" w:hAnsi="Times New Roman" w:cs="Times New Roman"/>
                              </w:rPr>
                              <w:t>]</w:t>
                            </w:r>
                            <w:r w:rsidR="00083390">
                              <w:rPr>
                                <w:rFonts w:ascii="Times New Roman" w:hAnsi="Times New Roman" w:cs="Times New Roman"/>
                              </w:rPr>
                              <w:t xml:space="preserve"> (2 points)</w:t>
                            </w:r>
                          </w:p>
                          <w:p w14:paraId="2FEFD896" w14:textId="399C618A" w:rsidR="00800B02" w:rsidRDefault="00800B02" w:rsidP="00E54DA7">
                            <w:pPr>
                              <w:rPr>
                                <w:rFonts w:ascii="Times New Roman" w:hAnsi="Times New Roman" w:cs="Times New Roman"/>
                              </w:rPr>
                            </w:pPr>
                            <w:r w:rsidRPr="00800B02">
                              <w:rPr>
                                <w:rFonts w:ascii="Times New Roman" w:hAnsi="Times New Roman" w:cs="Times New Roman"/>
                              </w:rPr>
                              <w:t xml:space="preserve">Both transistors share the same control signal because </w:t>
                            </w:r>
                            <w:r w:rsidRPr="00800B02">
                              <w:rPr>
                                <w:rFonts w:ascii="Times New Roman" w:hAnsi="Times New Roman" w:cs="Times New Roman"/>
                                <w:b/>
                                <w:bCs/>
                              </w:rPr>
                              <w:t>their gates</w:t>
                            </w:r>
                            <w:r>
                              <w:rPr>
                                <w:rFonts w:ascii="Times New Roman" w:hAnsi="Times New Roman" w:cs="Times New Roman" w:hint="eastAsia"/>
                                <w:b/>
                                <w:bCs/>
                              </w:rPr>
                              <w:t>(G)</w:t>
                            </w:r>
                            <w:r w:rsidRPr="00800B02">
                              <w:rPr>
                                <w:rFonts w:ascii="Times New Roman" w:hAnsi="Times New Roman" w:cs="Times New Roman"/>
                                <w:b/>
                                <w:bCs/>
                              </w:rPr>
                              <w:t xml:space="preserve"> are connected together</w:t>
                            </w:r>
                            <w:r w:rsidRPr="00800B02">
                              <w:rPr>
                                <w:rFonts w:ascii="Times New Roman" w:hAnsi="Times New Roman" w:cs="Times New Roman"/>
                              </w:rPr>
                              <w:t xml:space="preserve"> and driven by the same voltage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m:t>
                                  </m:r>
                                </m:sub>
                              </m:sSub>
                            </m:oMath>
                            <w:r w:rsidRPr="00800B02">
                              <w:rPr>
                                <w:rFonts w:ascii="Times New Roman" w:hAnsi="Times New Roman" w:cs="Times New Roman"/>
                              </w:rPr>
                              <w:t>.</w:t>
                            </w:r>
                          </w:p>
                          <w:p w14:paraId="4CC7F933" w14:textId="77777777" w:rsidR="00E371A7" w:rsidRDefault="00800B02" w:rsidP="00E54DA7">
                            <w:pPr>
                              <w:rPr>
                                <w:rFonts w:ascii="Times New Roman" w:hAnsi="Times New Roman" w:cs="Times New Roman"/>
                              </w:rPr>
                            </w:pPr>
                            <w:r w:rsidRPr="00800B02">
                              <w:rPr>
                                <w:rFonts w:ascii="Times New Roman" w:hAnsi="Times New Roman" w:cs="Times New Roman"/>
                              </w:rPr>
                              <w:t xml:space="preserve">When </w:t>
                            </w:r>
                            <m:oMath>
                              <m:sSub>
                                <m:sSubPr>
                                  <m:ctrlPr>
                                    <w:rPr>
                                      <w:rFonts w:ascii="Cambria Math" w:hAnsi="Cambria Math" w:cs="Times New Roman"/>
                                      <w:b/>
                                      <w:bCs/>
                                    </w:rPr>
                                  </m:ctrlPr>
                                </m:sSubPr>
                                <m:e>
                                  <m:r>
                                    <m:rPr>
                                      <m:sty m:val="bi"/>
                                    </m:rPr>
                                    <w:rPr>
                                      <w:rFonts w:ascii="Cambria Math" w:hAnsi="Cambria Math" w:cs="Times New Roman"/>
                                    </w:rPr>
                                    <m:t>V</m:t>
                                  </m:r>
                                </m:e>
                                <m:sub>
                                  <m:r>
                                    <m:rPr>
                                      <m:sty m:val="bi"/>
                                    </m:rPr>
                                    <w:rPr>
                                      <w:rFonts w:ascii="Cambria Math" w:hAnsi="Cambria Math" w:cs="Times New Roman"/>
                                    </w:rPr>
                                    <m:t>A</m:t>
                                  </m:r>
                                </m:sub>
                              </m:sSub>
                              <m:r>
                                <m:rPr>
                                  <m:sty m:val="bi"/>
                                </m:rPr>
                                <w:rPr>
                                  <w:rFonts w:ascii="Cambria Math" w:hAnsi="Cambria Math" w:cs="Times New Roman"/>
                                </w:rPr>
                                <m:t>=0</m:t>
                              </m:r>
                              <m:r>
                                <m:rPr>
                                  <m:sty m:val="bi"/>
                                </m:rPr>
                                <w:rPr>
                                  <w:rFonts w:ascii="Cambria Math" w:hAnsi="Cambria Math" w:cs="Times New Roman"/>
                                </w:rPr>
                                <m:t>V</m:t>
                              </m:r>
                            </m:oMath>
                            <w:r w:rsidRPr="00800B02">
                              <w:rPr>
                                <w:rFonts w:ascii="Times New Roman" w:hAnsi="Times New Roman" w:cs="Times New Roman"/>
                              </w:rPr>
                              <w:t xml:space="preserve">, the </w:t>
                            </w:r>
                            <w:r>
                              <w:rPr>
                                <w:rFonts w:ascii="Times New Roman" w:hAnsi="Times New Roman" w:cs="Times New Roman" w:hint="eastAsia"/>
                              </w:rPr>
                              <w:t>PMOS</w:t>
                            </w:r>
                            <w:r w:rsidRPr="00800B02">
                              <w:rPr>
                                <w:rFonts w:ascii="Times New Roman" w:hAnsi="Times New Roman" w:cs="Times New Roman"/>
                              </w:rPr>
                              <w:t xml:space="preserve"> has a negative gate-to-source voltage and </w:t>
                            </w:r>
                            <w:r w:rsidRPr="00800B02">
                              <w:rPr>
                                <w:rFonts w:ascii="Times New Roman" w:hAnsi="Times New Roman" w:cs="Times New Roman"/>
                                <w:b/>
                                <w:bCs/>
                              </w:rPr>
                              <w:t>turns on</w:t>
                            </w:r>
                            <w:r w:rsidRPr="00800B02">
                              <w:rPr>
                                <w:rFonts w:ascii="Times New Roman" w:hAnsi="Times New Roman" w:cs="Times New Roman"/>
                              </w:rPr>
                              <w:t xml:space="preserve">, while the </w:t>
                            </w:r>
                            <w:r>
                              <w:rPr>
                                <w:rFonts w:ascii="Times New Roman" w:hAnsi="Times New Roman" w:cs="Times New Roman" w:hint="eastAsia"/>
                              </w:rPr>
                              <w:t>NMOS</w:t>
                            </w:r>
                            <w:r w:rsidRPr="00800B02">
                              <w:rPr>
                                <w:rFonts w:ascii="Times New Roman" w:hAnsi="Times New Roman" w:cs="Times New Roman"/>
                              </w:rPr>
                              <w:t xml:space="preserve"> has zero gate-to-source voltage and </w:t>
                            </w:r>
                            <w:r w:rsidRPr="00800B02">
                              <w:rPr>
                                <w:rFonts w:ascii="Times New Roman" w:hAnsi="Times New Roman" w:cs="Times New Roman"/>
                                <w:b/>
                                <w:bCs/>
                              </w:rPr>
                              <w:t>remains off</w:t>
                            </w:r>
                            <w:r w:rsidRPr="00800B02">
                              <w:rPr>
                                <w:rFonts w:ascii="Times New Roman" w:hAnsi="Times New Roman" w:cs="Times New Roman"/>
                              </w:rPr>
                              <w:t xml:space="preserve">. When </w:t>
                            </w:r>
                            <m:oMath>
                              <m:sSub>
                                <m:sSubPr>
                                  <m:ctrlPr>
                                    <w:rPr>
                                      <w:rFonts w:ascii="Cambria Math" w:hAnsi="Cambria Math" w:cs="Times New Roman"/>
                                      <w:b/>
                                      <w:bCs/>
                                    </w:rPr>
                                  </m:ctrlPr>
                                </m:sSubPr>
                                <m:e>
                                  <m:r>
                                    <m:rPr>
                                      <m:sty m:val="bi"/>
                                    </m:rPr>
                                    <w:rPr>
                                      <w:rFonts w:ascii="Cambria Math" w:hAnsi="Cambria Math" w:cs="Times New Roman"/>
                                    </w:rPr>
                                    <m:t>V</m:t>
                                  </m:r>
                                </m:e>
                                <m:sub>
                                  <m:r>
                                    <m:rPr>
                                      <m:sty m:val="bi"/>
                                    </m:rPr>
                                    <w:rPr>
                                      <w:rFonts w:ascii="Cambria Math" w:hAnsi="Cambria Math" w:cs="Times New Roman"/>
                                    </w:rPr>
                                    <m:t>A</m:t>
                                  </m:r>
                                </m:sub>
                              </m:sSub>
                              <m:r>
                                <m:rPr>
                                  <m:sty m:val="bi"/>
                                </m:rPr>
                                <w:rPr>
                                  <w:rFonts w:ascii="Cambria Math" w:hAnsi="Cambria Math" w:cs="Times New Roman"/>
                                </w:rPr>
                                <m:t>=5</m:t>
                              </m:r>
                              <m:r>
                                <m:rPr>
                                  <m:sty m:val="bi"/>
                                </m:rPr>
                                <w:rPr>
                                  <w:rFonts w:ascii="Cambria Math" w:hAnsi="Cambria Math" w:cs="Times New Roman"/>
                                </w:rPr>
                                <m:t>V</m:t>
                              </m:r>
                            </m:oMath>
                            <w:r w:rsidRPr="00800B02">
                              <w:rPr>
                                <w:rFonts w:ascii="Times New Roman" w:hAnsi="Times New Roman" w:cs="Times New Roman"/>
                              </w:rPr>
                              <w:t xml:space="preserve">, the </w:t>
                            </w:r>
                            <w:r w:rsidRPr="00E371A7">
                              <w:rPr>
                                <w:rFonts w:ascii="Times New Roman" w:hAnsi="Times New Roman" w:cs="Times New Roman" w:hint="eastAsia"/>
                                <w:b/>
                                <w:bCs/>
                              </w:rPr>
                              <w:t>PMOS</w:t>
                            </w:r>
                            <w:r w:rsidRPr="00E371A7">
                              <w:rPr>
                                <w:rFonts w:ascii="Times New Roman" w:hAnsi="Times New Roman" w:cs="Times New Roman"/>
                                <w:b/>
                                <w:bCs/>
                              </w:rPr>
                              <w:t xml:space="preserve"> turns off</w:t>
                            </w:r>
                            <w:r w:rsidRPr="00800B02">
                              <w:rPr>
                                <w:rFonts w:ascii="Times New Roman" w:hAnsi="Times New Roman" w:cs="Times New Roman"/>
                              </w:rPr>
                              <w:t xml:space="preserve"> and the </w:t>
                            </w:r>
                            <w:r w:rsidRPr="00E371A7">
                              <w:rPr>
                                <w:rFonts w:ascii="Times New Roman" w:hAnsi="Times New Roman" w:cs="Times New Roman" w:hint="eastAsia"/>
                                <w:b/>
                                <w:bCs/>
                              </w:rPr>
                              <w:t>NMOS</w:t>
                            </w:r>
                            <w:r w:rsidRPr="00E371A7">
                              <w:rPr>
                                <w:rFonts w:ascii="Times New Roman" w:hAnsi="Times New Roman" w:cs="Times New Roman"/>
                                <w:b/>
                                <w:bCs/>
                              </w:rPr>
                              <w:t xml:space="preserve"> turns on</w:t>
                            </w:r>
                            <w:r w:rsidRPr="00800B02">
                              <w:rPr>
                                <w:rFonts w:ascii="Times New Roman" w:hAnsi="Times New Roman" w:cs="Times New Roman"/>
                              </w:rPr>
                              <w:t xml:space="preserve">. </w:t>
                            </w:r>
                          </w:p>
                          <w:p w14:paraId="7C73B149" w14:textId="54A804AB" w:rsidR="00800B02" w:rsidRDefault="00800B02" w:rsidP="00E54DA7">
                            <w:pPr>
                              <w:rPr>
                                <w:rFonts w:ascii="Times New Roman" w:hAnsi="Times New Roman" w:cs="Times New Roman"/>
                              </w:rPr>
                            </w:pPr>
                            <w:r w:rsidRPr="00800B02">
                              <w:rPr>
                                <w:rFonts w:ascii="Times New Roman" w:hAnsi="Times New Roman" w:cs="Times New Roman"/>
                              </w:rPr>
                              <w:t xml:space="preserve">When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m:t>
                                  </m:r>
                                </m:sub>
                              </m:sSub>
                            </m:oMath>
                            <w:r w:rsidRPr="00800B02">
                              <w:rPr>
                                <w:rFonts w:ascii="Times New Roman" w:hAnsi="Times New Roman" w:cs="Times New Roman"/>
                              </w:rPr>
                              <w:t xml:space="preserve">is at a mid-level voltage, </w:t>
                            </w:r>
                            <w:r w:rsidRPr="00E371A7">
                              <w:rPr>
                                <w:rFonts w:ascii="Times New Roman" w:hAnsi="Times New Roman" w:cs="Times New Roman"/>
                                <w:b/>
                                <w:bCs/>
                              </w:rPr>
                              <w:t>both transistors meet their conduction conditions</w:t>
                            </w:r>
                            <w:r w:rsidRPr="00800B02">
                              <w:rPr>
                                <w:rFonts w:ascii="Times New Roman" w:hAnsi="Times New Roman" w:cs="Times New Roman"/>
                              </w:rPr>
                              <w:t xml:space="preserve"> and are </w:t>
                            </w:r>
                            <w:r w:rsidRPr="00E371A7">
                              <w:rPr>
                                <w:rFonts w:ascii="Times New Roman" w:hAnsi="Times New Roman" w:cs="Times New Roman"/>
                                <w:b/>
                                <w:bCs/>
                              </w:rPr>
                              <w:t>on</w:t>
                            </w:r>
                            <w:r w:rsidRPr="00800B02">
                              <w:rPr>
                                <w:rFonts w:ascii="Times New Roman" w:hAnsi="Times New Roman" w:cs="Times New Roman"/>
                              </w:rPr>
                              <w:t xml:space="preserve"> simultaneously.</w:t>
                            </w:r>
                          </w:p>
                          <w:p w14:paraId="2F490CA0" w14:textId="25199003" w:rsidR="00E371A7" w:rsidRPr="00800B02" w:rsidRDefault="00E371A7" w:rsidP="00E54DA7">
                            <w:pPr>
                              <w:rPr>
                                <w:rFonts w:ascii="Times New Roman" w:hAnsi="Times New Roman" w:cs="Times New Roman"/>
                              </w:rPr>
                            </w:pPr>
                            <w:r w:rsidRPr="00E371A7">
                              <w:rPr>
                                <w:rFonts w:ascii="Times New Roman" w:hAnsi="Times New Roman" w:cs="Times New Roman"/>
                              </w:rPr>
                              <w:t xml:space="preserve">This happens because the </w:t>
                            </w:r>
                            <w:r>
                              <w:rPr>
                                <w:rFonts w:ascii="Times New Roman" w:hAnsi="Times New Roman" w:cs="Times New Roman" w:hint="eastAsia"/>
                              </w:rPr>
                              <w:t>PMOS</w:t>
                            </w:r>
                            <w:r w:rsidRPr="00E371A7">
                              <w:rPr>
                                <w:rFonts w:ascii="Times New Roman" w:hAnsi="Times New Roman" w:cs="Times New Roman"/>
                              </w:rPr>
                              <w:t xml:space="preserve"> conducts when </w:t>
                            </w:r>
                            <w:r w:rsidRPr="00E371A7">
                              <w:rPr>
                                <w:rFonts w:ascii="Times New Roman" w:hAnsi="Times New Roman" w:cs="Times New Roman"/>
                                <w:b/>
                                <w:bCs/>
                              </w:rPr>
                              <w:t>its gate is lower than its source</w:t>
                            </w:r>
                            <w:r w:rsidRPr="00E371A7">
                              <w:rPr>
                                <w:rFonts w:ascii="Times New Roman" w:hAnsi="Times New Roman" w:cs="Times New Roman"/>
                              </w:rPr>
                              <w:t xml:space="preserve">, and the </w:t>
                            </w:r>
                            <w:r>
                              <w:rPr>
                                <w:rFonts w:ascii="Times New Roman" w:hAnsi="Times New Roman" w:cs="Times New Roman" w:hint="eastAsia"/>
                              </w:rPr>
                              <w:t>NMOS</w:t>
                            </w:r>
                            <w:r w:rsidRPr="00E371A7">
                              <w:rPr>
                                <w:rFonts w:ascii="Times New Roman" w:hAnsi="Times New Roman" w:cs="Times New Roman"/>
                              </w:rPr>
                              <w:t xml:space="preserve"> conducts when </w:t>
                            </w:r>
                            <w:r w:rsidRPr="00E371A7">
                              <w:rPr>
                                <w:rFonts w:ascii="Times New Roman" w:hAnsi="Times New Roman" w:cs="Times New Roman"/>
                                <w:b/>
                                <w:bCs/>
                              </w:rPr>
                              <w:t>its gate is higher than its source</w:t>
                            </w:r>
                            <w:r w:rsidRPr="00E371A7">
                              <w:rPr>
                                <w:rFonts w:ascii="Times New Roman" w:hAnsi="Times New Roman" w:cs="Times New Roman"/>
                              </w:rPr>
                              <w:t>.</w:t>
                            </w:r>
                          </w:p>
                        </w:txbxContent>
                      </wps:txbx>
                      <wps:bodyPr rot="0" vert="horz" wrap="square" lIns="91440" tIns="45720" rIns="91440" bIns="45720" anchor="t" anchorCtr="0">
                        <a:noAutofit/>
                      </wps:bodyPr>
                    </wps:wsp>
                  </a:graphicData>
                </a:graphic>
              </wp:inline>
            </w:drawing>
          </mc:Choice>
          <mc:Fallback>
            <w:pict>
              <v:shape w14:anchorId="07C287CF" id="Text Box 192" o:spid="_x0000_s1046"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sovExRUCAAAoBAAADgAAAAAAAAAAAAAAAAAuAgAAZHJzL2Uyb0RvYy54bWxQSwECLQAUAAYACAAA&#10;ACEAVkExE90AAAAFAQAADwAAAAAAAAAAAAAAAABvBAAAZHJzL2Rvd25yZXYueG1sUEsFBgAAAAAE&#10;AAQA8wAAAHkFAAAAAA==&#10;">
                <v:textbox>
                  <w:txbxContent>
                    <w:p w14:paraId="66911CEC" w14:textId="625FAB63" w:rsidR="00E54DA7" w:rsidRDefault="00E54DA7" w:rsidP="00E54DA7">
                      <w:pPr>
                        <w:rPr>
                          <w:rFonts w:ascii="Times New Roman" w:hAnsi="Times New Roman" w:cs="Times New Roman"/>
                        </w:rPr>
                      </w:pPr>
                      <w:r w:rsidRPr="00CD1B37">
                        <w:rPr>
                          <w:rFonts w:ascii="Times New Roman" w:hAnsi="Times New Roman" w:cs="Times New Roman"/>
                        </w:rPr>
                        <w:t>[(</w:t>
                      </w:r>
                      <w:r w:rsidR="003625A9">
                        <w:rPr>
                          <w:rFonts w:ascii="Times New Roman" w:hAnsi="Times New Roman" w:cs="Times New Roman"/>
                        </w:rPr>
                        <w:t>D</w:t>
                      </w:r>
                      <w:r w:rsidRPr="00CD1B37">
                        <w:rPr>
                          <w:rFonts w:ascii="Times New Roman" w:hAnsi="Times New Roman" w:cs="Times New Roman"/>
                        </w:rPr>
                        <w:t xml:space="preserve">) </w:t>
                      </w:r>
                      <w:r w:rsidR="00CD1B37">
                        <w:rPr>
                          <w:rFonts w:ascii="Times New Roman" w:hAnsi="Times New Roman" w:cs="Times New Roman"/>
                        </w:rPr>
                        <w:t>How does one switch control 2 transistors? Under what conditions are both transistors turned on? Why?</w:t>
                      </w:r>
                      <w:r w:rsidRPr="00CD1B37">
                        <w:rPr>
                          <w:rFonts w:ascii="Times New Roman" w:hAnsi="Times New Roman" w:cs="Times New Roman"/>
                        </w:rPr>
                        <w:t>]</w:t>
                      </w:r>
                      <w:r w:rsidR="00083390">
                        <w:rPr>
                          <w:rFonts w:ascii="Times New Roman" w:hAnsi="Times New Roman" w:cs="Times New Roman"/>
                        </w:rPr>
                        <w:t xml:space="preserve"> (2 points)</w:t>
                      </w:r>
                    </w:p>
                    <w:p w14:paraId="2FEFD896" w14:textId="399C618A" w:rsidR="00800B02" w:rsidRDefault="00800B02" w:rsidP="00E54DA7">
                      <w:pPr>
                        <w:rPr>
                          <w:rFonts w:ascii="Times New Roman" w:hAnsi="Times New Roman" w:cs="Times New Roman"/>
                        </w:rPr>
                      </w:pPr>
                      <w:r w:rsidRPr="00800B02">
                        <w:rPr>
                          <w:rFonts w:ascii="Times New Roman" w:hAnsi="Times New Roman" w:cs="Times New Roman"/>
                        </w:rPr>
                        <w:t xml:space="preserve">Both transistors share the same control signal because </w:t>
                      </w:r>
                      <w:r w:rsidRPr="00800B02">
                        <w:rPr>
                          <w:rFonts w:ascii="Times New Roman" w:hAnsi="Times New Roman" w:cs="Times New Roman"/>
                          <w:b/>
                          <w:bCs/>
                        </w:rPr>
                        <w:t>their gates</w:t>
                      </w:r>
                      <w:r>
                        <w:rPr>
                          <w:rFonts w:ascii="Times New Roman" w:hAnsi="Times New Roman" w:cs="Times New Roman" w:hint="eastAsia"/>
                          <w:b/>
                          <w:bCs/>
                        </w:rPr>
                        <w:t>(G)</w:t>
                      </w:r>
                      <w:r w:rsidRPr="00800B02">
                        <w:rPr>
                          <w:rFonts w:ascii="Times New Roman" w:hAnsi="Times New Roman" w:cs="Times New Roman"/>
                          <w:b/>
                          <w:bCs/>
                        </w:rPr>
                        <w:t xml:space="preserve"> are connected together</w:t>
                      </w:r>
                      <w:r w:rsidRPr="00800B02">
                        <w:rPr>
                          <w:rFonts w:ascii="Times New Roman" w:hAnsi="Times New Roman" w:cs="Times New Roman"/>
                        </w:rPr>
                        <w:t xml:space="preserve"> and driven by the same voltage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m:t>
                            </m:r>
                          </m:sub>
                        </m:sSub>
                      </m:oMath>
                      <w:r w:rsidRPr="00800B02">
                        <w:rPr>
                          <w:rFonts w:ascii="Times New Roman" w:hAnsi="Times New Roman" w:cs="Times New Roman"/>
                        </w:rPr>
                        <w:t>.</w:t>
                      </w:r>
                    </w:p>
                    <w:p w14:paraId="4CC7F933" w14:textId="77777777" w:rsidR="00E371A7" w:rsidRDefault="00800B02" w:rsidP="00E54DA7">
                      <w:pPr>
                        <w:rPr>
                          <w:rFonts w:ascii="Times New Roman" w:hAnsi="Times New Roman" w:cs="Times New Roman"/>
                        </w:rPr>
                      </w:pPr>
                      <w:r w:rsidRPr="00800B02">
                        <w:rPr>
                          <w:rFonts w:ascii="Times New Roman" w:hAnsi="Times New Roman" w:cs="Times New Roman"/>
                        </w:rPr>
                        <w:t xml:space="preserve">When </w:t>
                      </w:r>
                      <m:oMath>
                        <m:sSub>
                          <m:sSubPr>
                            <m:ctrlPr>
                              <w:rPr>
                                <w:rFonts w:ascii="Cambria Math" w:hAnsi="Cambria Math" w:cs="Times New Roman"/>
                                <w:b/>
                                <w:bCs/>
                              </w:rPr>
                            </m:ctrlPr>
                          </m:sSubPr>
                          <m:e>
                            <m:r>
                              <m:rPr>
                                <m:sty m:val="bi"/>
                              </m:rPr>
                              <w:rPr>
                                <w:rFonts w:ascii="Cambria Math" w:hAnsi="Cambria Math" w:cs="Times New Roman"/>
                              </w:rPr>
                              <m:t>V</m:t>
                            </m:r>
                          </m:e>
                          <m:sub>
                            <m:r>
                              <m:rPr>
                                <m:sty m:val="bi"/>
                              </m:rPr>
                              <w:rPr>
                                <w:rFonts w:ascii="Cambria Math" w:hAnsi="Cambria Math" w:cs="Times New Roman"/>
                              </w:rPr>
                              <m:t>A</m:t>
                            </m:r>
                          </m:sub>
                        </m:sSub>
                        <m:r>
                          <m:rPr>
                            <m:sty m:val="bi"/>
                          </m:rPr>
                          <w:rPr>
                            <w:rFonts w:ascii="Cambria Math" w:hAnsi="Cambria Math" w:cs="Times New Roman"/>
                          </w:rPr>
                          <m:t>=0</m:t>
                        </m:r>
                        <m:r>
                          <m:rPr>
                            <m:sty m:val="bi"/>
                          </m:rPr>
                          <w:rPr>
                            <w:rFonts w:ascii="Cambria Math" w:hAnsi="Cambria Math" w:cs="Times New Roman"/>
                          </w:rPr>
                          <m:t>V</m:t>
                        </m:r>
                      </m:oMath>
                      <w:r w:rsidRPr="00800B02">
                        <w:rPr>
                          <w:rFonts w:ascii="Times New Roman" w:hAnsi="Times New Roman" w:cs="Times New Roman"/>
                        </w:rPr>
                        <w:t xml:space="preserve">, the </w:t>
                      </w:r>
                      <w:r>
                        <w:rPr>
                          <w:rFonts w:ascii="Times New Roman" w:hAnsi="Times New Roman" w:cs="Times New Roman" w:hint="eastAsia"/>
                        </w:rPr>
                        <w:t>PMOS</w:t>
                      </w:r>
                      <w:r w:rsidRPr="00800B02">
                        <w:rPr>
                          <w:rFonts w:ascii="Times New Roman" w:hAnsi="Times New Roman" w:cs="Times New Roman"/>
                        </w:rPr>
                        <w:t xml:space="preserve"> has a negative gate-to-source voltage and </w:t>
                      </w:r>
                      <w:r w:rsidRPr="00800B02">
                        <w:rPr>
                          <w:rFonts w:ascii="Times New Roman" w:hAnsi="Times New Roman" w:cs="Times New Roman"/>
                          <w:b/>
                          <w:bCs/>
                        </w:rPr>
                        <w:t>turns on</w:t>
                      </w:r>
                      <w:r w:rsidRPr="00800B02">
                        <w:rPr>
                          <w:rFonts w:ascii="Times New Roman" w:hAnsi="Times New Roman" w:cs="Times New Roman"/>
                        </w:rPr>
                        <w:t xml:space="preserve">, while the </w:t>
                      </w:r>
                      <w:r>
                        <w:rPr>
                          <w:rFonts w:ascii="Times New Roman" w:hAnsi="Times New Roman" w:cs="Times New Roman" w:hint="eastAsia"/>
                        </w:rPr>
                        <w:t>NMOS</w:t>
                      </w:r>
                      <w:r w:rsidRPr="00800B02">
                        <w:rPr>
                          <w:rFonts w:ascii="Times New Roman" w:hAnsi="Times New Roman" w:cs="Times New Roman"/>
                        </w:rPr>
                        <w:t xml:space="preserve"> has zero gate-to-source voltage and </w:t>
                      </w:r>
                      <w:r w:rsidRPr="00800B02">
                        <w:rPr>
                          <w:rFonts w:ascii="Times New Roman" w:hAnsi="Times New Roman" w:cs="Times New Roman"/>
                          <w:b/>
                          <w:bCs/>
                        </w:rPr>
                        <w:t>remains off</w:t>
                      </w:r>
                      <w:r w:rsidRPr="00800B02">
                        <w:rPr>
                          <w:rFonts w:ascii="Times New Roman" w:hAnsi="Times New Roman" w:cs="Times New Roman"/>
                        </w:rPr>
                        <w:t xml:space="preserve">. When </w:t>
                      </w:r>
                      <m:oMath>
                        <m:sSub>
                          <m:sSubPr>
                            <m:ctrlPr>
                              <w:rPr>
                                <w:rFonts w:ascii="Cambria Math" w:hAnsi="Cambria Math" w:cs="Times New Roman"/>
                                <w:b/>
                                <w:bCs/>
                              </w:rPr>
                            </m:ctrlPr>
                          </m:sSubPr>
                          <m:e>
                            <m:r>
                              <m:rPr>
                                <m:sty m:val="bi"/>
                              </m:rPr>
                              <w:rPr>
                                <w:rFonts w:ascii="Cambria Math" w:hAnsi="Cambria Math" w:cs="Times New Roman"/>
                              </w:rPr>
                              <m:t>V</m:t>
                            </m:r>
                          </m:e>
                          <m:sub>
                            <m:r>
                              <m:rPr>
                                <m:sty m:val="bi"/>
                              </m:rPr>
                              <w:rPr>
                                <w:rFonts w:ascii="Cambria Math" w:hAnsi="Cambria Math" w:cs="Times New Roman"/>
                              </w:rPr>
                              <m:t>A</m:t>
                            </m:r>
                          </m:sub>
                        </m:sSub>
                        <m:r>
                          <m:rPr>
                            <m:sty m:val="bi"/>
                          </m:rPr>
                          <w:rPr>
                            <w:rFonts w:ascii="Cambria Math" w:hAnsi="Cambria Math" w:cs="Times New Roman"/>
                          </w:rPr>
                          <m:t>=5</m:t>
                        </m:r>
                        <m:r>
                          <m:rPr>
                            <m:sty m:val="bi"/>
                          </m:rPr>
                          <w:rPr>
                            <w:rFonts w:ascii="Cambria Math" w:hAnsi="Cambria Math" w:cs="Times New Roman"/>
                          </w:rPr>
                          <m:t>V</m:t>
                        </m:r>
                      </m:oMath>
                      <w:r w:rsidRPr="00800B02">
                        <w:rPr>
                          <w:rFonts w:ascii="Times New Roman" w:hAnsi="Times New Roman" w:cs="Times New Roman"/>
                        </w:rPr>
                        <w:t xml:space="preserve">, the </w:t>
                      </w:r>
                      <w:r w:rsidRPr="00E371A7">
                        <w:rPr>
                          <w:rFonts w:ascii="Times New Roman" w:hAnsi="Times New Roman" w:cs="Times New Roman" w:hint="eastAsia"/>
                          <w:b/>
                          <w:bCs/>
                        </w:rPr>
                        <w:t>PMOS</w:t>
                      </w:r>
                      <w:r w:rsidRPr="00E371A7">
                        <w:rPr>
                          <w:rFonts w:ascii="Times New Roman" w:hAnsi="Times New Roman" w:cs="Times New Roman"/>
                          <w:b/>
                          <w:bCs/>
                        </w:rPr>
                        <w:t xml:space="preserve"> turns off</w:t>
                      </w:r>
                      <w:r w:rsidRPr="00800B02">
                        <w:rPr>
                          <w:rFonts w:ascii="Times New Roman" w:hAnsi="Times New Roman" w:cs="Times New Roman"/>
                        </w:rPr>
                        <w:t xml:space="preserve"> and the </w:t>
                      </w:r>
                      <w:r w:rsidRPr="00E371A7">
                        <w:rPr>
                          <w:rFonts w:ascii="Times New Roman" w:hAnsi="Times New Roman" w:cs="Times New Roman" w:hint="eastAsia"/>
                          <w:b/>
                          <w:bCs/>
                        </w:rPr>
                        <w:t>NMOS</w:t>
                      </w:r>
                      <w:r w:rsidRPr="00E371A7">
                        <w:rPr>
                          <w:rFonts w:ascii="Times New Roman" w:hAnsi="Times New Roman" w:cs="Times New Roman"/>
                          <w:b/>
                          <w:bCs/>
                        </w:rPr>
                        <w:t xml:space="preserve"> turns on</w:t>
                      </w:r>
                      <w:r w:rsidRPr="00800B02">
                        <w:rPr>
                          <w:rFonts w:ascii="Times New Roman" w:hAnsi="Times New Roman" w:cs="Times New Roman"/>
                        </w:rPr>
                        <w:t xml:space="preserve">. </w:t>
                      </w:r>
                    </w:p>
                    <w:p w14:paraId="7C73B149" w14:textId="54A804AB" w:rsidR="00800B02" w:rsidRDefault="00800B02" w:rsidP="00E54DA7">
                      <w:pPr>
                        <w:rPr>
                          <w:rFonts w:ascii="Times New Roman" w:hAnsi="Times New Roman" w:cs="Times New Roman"/>
                        </w:rPr>
                      </w:pPr>
                      <w:r w:rsidRPr="00800B02">
                        <w:rPr>
                          <w:rFonts w:ascii="Times New Roman" w:hAnsi="Times New Roman" w:cs="Times New Roman"/>
                        </w:rPr>
                        <w:t xml:space="preserve">When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A</m:t>
                            </m:r>
                          </m:sub>
                        </m:sSub>
                      </m:oMath>
                      <w:r w:rsidRPr="00800B02">
                        <w:rPr>
                          <w:rFonts w:ascii="Times New Roman" w:hAnsi="Times New Roman" w:cs="Times New Roman"/>
                        </w:rPr>
                        <w:t xml:space="preserve">is at a mid-level voltage, </w:t>
                      </w:r>
                      <w:r w:rsidRPr="00E371A7">
                        <w:rPr>
                          <w:rFonts w:ascii="Times New Roman" w:hAnsi="Times New Roman" w:cs="Times New Roman"/>
                          <w:b/>
                          <w:bCs/>
                        </w:rPr>
                        <w:t>both transistors meet their conduction conditions</w:t>
                      </w:r>
                      <w:r w:rsidRPr="00800B02">
                        <w:rPr>
                          <w:rFonts w:ascii="Times New Roman" w:hAnsi="Times New Roman" w:cs="Times New Roman"/>
                        </w:rPr>
                        <w:t xml:space="preserve"> and are </w:t>
                      </w:r>
                      <w:r w:rsidRPr="00E371A7">
                        <w:rPr>
                          <w:rFonts w:ascii="Times New Roman" w:hAnsi="Times New Roman" w:cs="Times New Roman"/>
                          <w:b/>
                          <w:bCs/>
                        </w:rPr>
                        <w:t>on</w:t>
                      </w:r>
                      <w:r w:rsidRPr="00800B02">
                        <w:rPr>
                          <w:rFonts w:ascii="Times New Roman" w:hAnsi="Times New Roman" w:cs="Times New Roman"/>
                        </w:rPr>
                        <w:t xml:space="preserve"> simultaneously.</w:t>
                      </w:r>
                    </w:p>
                    <w:p w14:paraId="2F490CA0" w14:textId="25199003" w:rsidR="00E371A7" w:rsidRPr="00800B02" w:rsidRDefault="00E371A7" w:rsidP="00E54DA7">
                      <w:pPr>
                        <w:rPr>
                          <w:rFonts w:ascii="Times New Roman" w:hAnsi="Times New Roman" w:cs="Times New Roman"/>
                        </w:rPr>
                      </w:pPr>
                      <w:r w:rsidRPr="00E371A7">
                        <w:rPr>
                          <w:rFonts w:ascii="Times New Roman" w:hAnsi="Times New Roman" w:cs="Times New Roman"/>
                        </w:rPr>
                        <w:t xml:space="preserve">This happens because the </w:t>
                      </w:r>
                      <w:r>
                        <w:rPr>
                          <w:rFonts w:ascii="Times New Roman" w:hAnsi="Times New Roman" w:cs="Times New Roman" w:hint="eastAsia"/>
                        </w:rPr>
                        <w:t>PMOS</w:t>
                      </w:r>
                      <w:r w:rsidRPr="00E371A7">
                        <w:rPr>
                          <w:rFonts w:ascii="Times New Roman" w:hAnsi="Times New Roman" w:cs="Times New Roman"/>
                        </w:rPr>
                        <w:t xml:space="preserve"> conducts when </w:t>
                      </w:r>
                      <w:r w:rsidRPr="00E371A7">
                        <w:rPr>
                          <w:rFonts w:ascii="Times New Roman" w:hAnsi="Times New Roman" w:cs="Times New Roman"/>
                          <w:b/>
                          <w:bCs/>
                        </w:rPr>
                        <w:t>its gate is lower than its source</w:t>
                      </w:r>
                      <w:r w:rsidRPr="00E371A7">
                        <w:rPr>
                          <w:rFonts w:ascii="Times New Roman" w:hAnsi="Times New Roman" w:cs="Times New Roman"/>
                        </w:rPr>
                        <w:t xml:space="preserve">, and the </w:t>
                      </w:r>
                      <w:r>
                        <w:rPr>
                          <w:rFonts w:ascii="Times New Roman" w:hAnsi="Times New Roman" w:cs="Times New Roman" w:hint="eastAsia"/>
                        </w:rPr>
                        <w:t>NMOS</w:t>
                      </w:r>
                      <w:r w:rsidRPr="00E371A7">
                        <w:rPr>
                          <w:rFonts w:ascii="Times New Roman" w:hAnsi="Times New Roman" w:cs="Times New Roman"/>
                        </w:rPr>
                        <w:t xml:space="preserve"> conducts when </w:t>
                      </w:r>
                      <w:r w:rsidRPr="00E371A7">
                        <w:rPr>
                          <w:rFonts w:ascii="Times New Roman" w:hAnsi="Times New Roman" w:cs="Times New Roman"/>
                          <w:b/>
                          <w:bCs/>
                        </w:rPr>
                        <w:t>its gate is higher than its source</w:t>
                      </w:r>
                      <w:r w:rsidRPr="00E371A7">
                        <w:rPr>
                          <w:rFonts w:ascii="Times New Roman" w:hAnsi="Times New Roman" w:cs="Times New Roman"/>
                        </w:rPr>
                        <w:t>.</w:t>
                      </w:r>
                    </w:p>
                  </w:txbxContent>
                </v:textbox>
                <w10:anchorlock/>
              </v:shape>
            </w:pict>
          </mc:Fallback>
        </mc:AlternateContent>
      </w:r>
    </w:p>
    <w:p w14:paraId="521EBF22" w14:textId="77777777" w:rsidR="00CD1B37" w:rsidRDefault="00CD1B37">
      <w:pPr>
        <w:rPr>
          <w:rFonts w:ascii="Times New Roman" w:hAnsi="Times New Roman" w:cs="Times New Roman"/>
          <w:b/>
          <w:sz w:val="28"/>
        </w:rPr>
      </w:pPr>
      <w:r>
        <w:rPr>
          <w:rFonts w:ascii="Times New Roman" w:hAnsi="Times New Roman" w:cs="Times New Roman"/>
          <w:b/>
          <w:sz w:val="28"/>
        </w:rPr>
        <w:br w:type="page"/>
      </w:r>
    </w:p>
    <w:p w14:paraId="25DB7E8A" w14:textId="2A8E1CEA" w:rsidR="00260EB9" w:rsidRPr="00322F5D" w:rsidRDefault="00E54DA7" w:rsidP="00260EB9">
      <w:pPr>
        <w:rPr>
          <w:rFonts w:ascii="Times New Roman" w:hAnsi="Times New Roman" w:cs="Times New Roman"/>
          <w:b/>
          <w:sz w:val="28"/>
        </w:rPr>
      </w:pPr>
      <w:r>
        <w:rPr>
          <w:rFonts w:ascii="Times New Roman" w:hAnsi="Times New Roman" w:cs="Times New Roman"/>
          <w:b/>
          <w:sz w:val="28"/>
        </w:rPr>
        <w:lastRenderedPageBreak/>
        <w:t xml:space="preserve">Part </w:t>
      </w:r>
      <w:r w:rsidR="00CD1B37">
        <w:rPr>
          <w:rFonts w:ascii="Times New Roman" w:hAnsi="Times New Roman" w:cs="Times New Roman"/>
          <w:b/>
          <w:sz w:val="28"/>
        </w:rPr>
        <w:t>V</w:t>
      </w:r>
      <w:r>
        <w:rPr>
          <w:rFonts w:ascii="Times New Roman" w:hAnsi="Times New Roman" w:cs="Times New Roman"/>
          <w:b/>
          <w:sz w:val="28"/>
        </w:rPr>
        <w:t xml:space="preserve">: </w:t>
      </w:r>
      <w:r w:rsidR="00260EB9">
        <w:rPr>
          <w:rFonts w:ascii="Times New Roman" w:hAnsi="Times New Roman" w:cs="Times New Roman"/>
          <w:b/>
          <w:sz w:val="28"/>
        </w:rPr>
        <w:t>The CMOS NAND Gate</w:t>
      </w:r>
      <w:r w:rsidR="00083390">
        <w:rPr>
          <w:rFonts w:ascii="Times New Roman" w:hAnsi="Times New Roman" w:cs="Times New Roman"/>
          <w:b/>
          <w:sz w:val="28"/>
        </w:rPr>
        <w:t xml:space="preserve"> (</w:t>
      </w:r>
      <w:r w:rsidR="00EC78E0">
        <w:rPr>
          <w:rFonts w:ascii="Times New Roman" w:hAnsi="Times New Roman" w:cs="Times New Roman"/>
          <w:b/>
          <w:sz w:val="28"/>
        </w:rPr>
        <w:t>20</w:t>
      </w:r>
      <w:r w:rsidR="00083390">
        <w:rPr>
          <w:rFonts w:ascii="Times New Roman" w:hAnsi="Times New Roman" w:cs="Times New Roman"/>
          <w:b/>
          <w:sz w:val="28"/>
        </w:rPr>
        <w:t xml:space="preserve"> points)</w:t>
      </w:r>
    </w:p>
    <w:p w14:paraId="70922A4E" w14:textId="77777777" w:rsidR="00260EB9" w:rsidRPr="00322F5D" w:rsidRDefault="00260EB9" w:rsidP="00260EB9">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26C33977" wp14:editId="2A805AC8">
                <wp:extent cx="5915025" cy="3162300"/>
                <wp:effectExtent l="0" t="0" r="28575" b="1905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1D43FF5" w14:textId="0E301E92" w:rsidR="00260EB9" w:rsidRDefault="00260EB9" w:rsidP="00260EB9">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7E8DB2F1" w14:textId="107548A4" w:rsidR="000F3CD5" w:rsidRPr="000F3CD5" w:rsidRDefault="000F3CD5" w:rsidP="000F3CD5">
                            <w:pPr>
                              <w:rPr>
                                <w:rFonts w:ascii="Times New Roman" w:hAnsi="Times New Roman" w:cs="Times New Roman"/>
                              </w:rPr>
                            </w:pPr>
                            <w:r w:rsidRPr="000F3CD5">
                              <w:rPr>
                                <w:rFonts w:ascii="Times New Roman" w:hAnsi="Times New Roman" w:cs="Times New Roman" w:hint="eastAsia"/>
                                <w:noProof/>
                              </w:rPr>
                              <w:drawing>
                                <wp:inline distT="0" distB="0" distL="0" distR="0" wp14:anchorId="63098059" wp14:editId="075DB0BE">
                                  <wp:extent cx="3493748" cy="2689710"/>
                                  <wp:effectExtent l="0" t="0" r="0" b="0"/>
                                  <wp:docPr id="7041430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
                                            <a:extLst>
                                              <a:ext uri="{28A0092B-C50C-407E-A947-70E740481C1C}">
                                                <a14:useLocalDpi xmlns:a14="http://schemas.microsoft.com/office/drawing/2010/main" val="0"/>
                                              </a:ext>
                                            </a:extLst>
                                          </a:blip>
                                          <a:srcRect l="19514" t="12140" r="16456" b="22139"/>
                                          <a:stretch>
                                            <a:fillRect/>
                                          </a:stretch>
                                        </pic:blipFill>
                                        <pic:spPr bwMode="auto">
                                          <a:xfrm>
                                            <a:off x="0" y="0"/>
                                            <a:ext cx="3503641" cy="2697326"/>
                                          </a:xfrm>
                                          <a:prstGeom prst="rect">
                                            <a:avLst/>
                                          </a:prstGeom>
                                          <a:noFill/>
                                          <a:ln>
                                            <a:noFill/>
                                          </a:ln>
                                          <a:extLst>
                                            <a:ext uri="{53640926-AAD7-44D8-BBD7-CCE9431645EC}">
                                              <a14:shadowObscured xmlns:a14="http://schemas.microsoft.com/office/drawing/2010/main"/>
                                            </a:ext>
                                          </a:extLst>
                                        </pic:spPr>
                                      </pic:pic>
                                    </a:graphicData>
                                  </a:graphic>
                                </wp:inline>
                              </w:drawing>
                            </w:r>
                          </w:p>
                          <w:p w14:paraId="2FEE520D" w14:textId="77777777" w:rsidR="000F3CD5" w:rsidRPr="00322F5D" w:rsidRDefault="000F3CD5" w:rsidP="00260EB9">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26C33977" id="Text Box 32" o:spid="_x0000_s104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YDyqMxUCAAAoBAAADgAAAAAAAAAAAAAAAAAuAgAAZHJzL2Uyb0RvYy54bWxQSwECLQAUAAYACAAA&#10;ACEAVkExE90AAAAFAQAADwAAAAAAAAAAAAAAAABvBAAAZHJzL2Rvd25yZXYueG1sUEsFBgAAAAAE&#10;AAQA8wAAAHkFAAAAAA==&#10;">
                <v:textbox>
                  <w:txbxContent>
                    <w:p w14:paraId="11D43FF5" w14:textId="0E301E92" w:rsidR="00260EB9" w:rsidRDefault="00260EB9" w:rsidP="00260EB9">
                      <w:pPr>
                        <w:rPr>
                          <w:rFonts w:ascii="Times New Roman" w:hAnsi="Times New Roman" w:cs="Times New Roman"/>
                        </w:rPr>
                      </w:pPr>
                      <w:r w:rsidRPr="00322F5D">
                        <w:rPr>
                          <w:rFonts w:ascii="Times New Roman" w:hAnsi="Times New Roman" w:cs="Times New Roman"/>
                        </w:rPr>
                        <w:t>[(</w:t>
                      </w:r>
                      <w:r w:rsidR="003625A9">
                        <w:rPr>
                          <w:rFonts w:ascii="Times New Roman" w:hAnsi="Times New Roman" w:cs="Times New Roman"/>
                        </w:rPr>
                        <w:t>A</w:t>
                      </w:r>
                      <w:r w:rsidRPr="00322F5D">
                        <w:rPr>
                          <w:rFonts w:ascii="Times New Roman" w:hAnsi="Times New Roman" w:cs="Times New Roman"/>
                        </w:rPr>
                        <w:t>) Insert a picture of your build of the circuit]</w:t>
                      </w:r>
                      <w:r w:rsidR="00083390">
                        <w:rPr>
                          <w:rFonts w:ascii="Times New Roman" w:hAnsi="Times New Roman" w:cs="Times New Roman"/>
                        </w:rPr>
                        <w:t xml:space="preserve"> (0.5 points)</w:t>
                      </w:r>
                    </w:p>
                    <w:p w14:paraId="7E8DB2F1" w14:textId="107548A4" w:rsidR="000F3CD5" w:rsidRPr="000F3CD5" w:rsidRDefault="000F3CD5" w:rsidP="000F3CD5">
                      <w:pPr>
                        <w:rPr>
                          <w:rFonts w:ascii="Times New Roman" w:hAnsi="Times New Roman" w:cs="Times New Roman"/>
                        </w:rPr>
                      </w:pPr>
                      <w:r w:rsidRPr="000F3CD5">
                        <w:rPr>
                          <w:rFonts w:ascii="Times New Roman" w:hAnsi="Times New Roman" w:cs="Times New Roman" w:hint="eastAsia"/>
                          <w:noProof/>
                        </w:rPr>
                        <w:drawing>
                          <wp:inline distT="0" distB="0" distL="0" distR="0" wp14:anchorId="63098059" wp14:editId="075DB0BE">
                            <wp:extent cx="3493748" cy="2689710"/>
                            <wp:effectExtent l="0" t="0" r="0" b="0"/>
                            <wp:docPr id="7041430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
                                      <a:extLst>
                                        <a:ext uri="{28A0092B-C50C-407E-A947-70E740481C1C}">
                                          <a14:useLocalDpi xmlns:a14="http://schemas.microsoft.com/office/drawing/2010/main" val="0"/>
                                        </a:ext>
                                      </a:extLst>
                                    </a:blip>
                                    <a:srcRect l="19514" t="12140" r="16456" b="22139"/>
                                    <a:stretch>
                                      <a:fillRect/>
                                    </a:stretch>
                                  </pic:blipFill>
                                  <pic:spPr bwMode="auto">
                                    <a:xfrm>
                                      <a:off x="0" y="0"/>
                                      <a:ext cx="3503641" cy="2697326"/>
                                    </a:xfrm>
                                    <a:prstGeom prst="rect">
                                      <a:avLst/>
                                    </a:prstGeom>
                                    <a:noFill/>
                                    <a:ln>
                                      <a:noFill/>
                                    </a:ln>
                                    <a:extLst>
                                      <a:ext uri="{53640926-AAD7-44D8-BBD7-CCE9431645EC}">
                                        <a14:shadowObscured xmlns:a14="http://schemas.microsoft.com/office/drawing/2010/main"/>
                                      </a:ext>
                                    </a:extLst>
                                  </pic:spPr>
                                </pic:pic>
                              </a:graphicData>
                            </a:graphic>
                          </wp:inline>
                        </w:drawing>
                      </w:r>
                    </w:p>
                    <w:p w14:paraId="2FEE520D" w14:textId="77777777" w:rsidR="000F3CD5" w:rsidRPr="00322F5D" w:rsidRDefault="000F3CD5" w:rsidP="00260EB9">
                      <w:pPr>
                        <w:rPr>
                          <w:rFonts w:ascii="Times New Roman" w:hAnsi="Times New Roman" w:cs="Times New Roman"/>
                        </w:rPr>
                      </w:pPr>
                    </w:p>
                  </w:txbxContent>
                </v:textbox>
                <w10:anchorlock/>
              </v:shape>
            </w:pict>
          </mc:Fallback>
        </mc:AlternateContent>
      </w:r>
    </w:p>
    <w:p w14:paraId="326DD8B0" w14:textId="77777777" w:rsidR="00260EB9" w:rsidRDefault="00260EB9" w:rsidP="00260EB9">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9277F41" wp14:editId="1B4996DD">
                <wp:extent cx="5915025" cy="156210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16A65A38" w14:textId="0D56FF2F" w:rsidR="00260EB9" w:rsidRPr="00CB4A76" w:rsidRDefault="00260EB9" w:rsidP="00260EB9">
                            <w:pPr>
                              <w:rPr>
                                <w:rFonts w:ascii="Times New Roman" w:hAnsi="Times New Roman" w:cs="Times New Roman"/>
                              </w:rPr>
                            </w:pPr>
                            <w:r w:rsidRPr="00CB4A76">
                              <w:rPr>
                                <w:rFonts w:ascii="Times New Roman" w:hAnsi="Times New Roman" w:cs="Times New Roman"/>
                              </w:rPr>
                              <w:t>[</w:t>
                            </w:r>
                            <w:r w:rsidRPr="00F77AE2">
                              <w:rPr>
                                <w:rFonts w:ascii="Times New Roman" w:hAnsi="Times New Roman" w:cs="Times New Roman"/>
                                <w:color w:val="EE0000"/>
                              </w:rPr>
                              <w:t>(</w:t>
                            </w:r>
                            <w:r w:rsidR="003625A9" w:rsidRPr="00F77AE2">
                              <w:rPr>
                                <w:rFonts w:ascii="Times New Roman" w:hAnsi="Times New Roman" w:cs="Times New Roman"/>
                                <w:color w:val="EE0000"/>
                              </w:rPr>
                              <w:t>B</w:t>
                            </w:r>
                            <w:r w:rsidRPr="00F77AE2">
                              <w:rPr>
                                <w:rFonts w:ascii="Times New Roman" w:hAnsi="Times New Roman" w:cs="Times New Roman"/>
                                <w:color w:val="EE0000"/>
                              </w:rPr>
                              <w:t>) Fill out the following information]</w:t>
                            </w:r>
                            <w:r w:rsidR="00083390" w:rsidRPr="00F77AE2">
                              <w:rPr>
                                <w:rFonts w:ascii="Times New Roman" w:hAnsi="Times New Roman" w:cs="Times New Roman"/>
                                <w:color w:val="EE0000"/>
                              </w:rPr>
                              <w:t xml:space="preserve"> (</w:t>
                            </w:r>
                            <w:r w:rsidR="006420A7" w:rsidRPr="00F77AE2">
                              <w:rPr>
                                <w:rFonts w:ascii="Times New Roman" w:hAnsi="Times New Roman" w:cs="Times New Roman"/>
                                <w:color w:val="EE0000"/>
                              </w:rPr>
                              <w:t>2 points</w:t>
                            </w:r>
                            <w:r w:rsidR="00083390" w:rsidRPr="00F77AE2">
                              <w:rPr>
                                <w:rFonts w:ascii="Times New Roman" w:hAnsi="Times New Roman" w:cs="Times New Roman"/>
                                <w:color w:val="EE0000"/>
                              </w:rPr>
                              <w:t>)</w:t>
                            </w:r>
                          </w:p>
                          <w:tbl>
                            <w:tblPr>
                              <w:tblStyle w:val="ac"/>
                              <w:tblW w:w="0" w:type="auto"/>
                              <w:tblLook w:val="04A0" w:firstRow="1" w:lastRow="0" w:firstColumn="1" w:lastColumn="0" w:noHBand="0" w:noVBand="1"/>
                            </w:tblPr>
                            <w:tblGrid>
                              <w:gridCol w:w="1525"/>
                              <w:gridCol w:w="1440"/>
                              <w:gridCol w:w="1350"/>
                              <w:gridCol w:w="1350"/>
                              <w:gridCol w:w="1350"/>
                              <w:gridCol w:w="1890"/>
                            </w:tblGrid>
                            <w:tr w:rsidR="0099431A" w14:paraId="6B0CED86" w14:textId="77777777" w:rsidTr="0099431A">
                              <w:tc>
                                <w:tcPr>
                                  <w:tcW w:w="1525" w:type="dxa"/>
                                  <w:shd w:val="clear" w:color="auto" w:fill="F2F2F2" w:themeFill="background1" w:themeFillShade="F2"/>
                                </w:tcPr>
                                <w:p w14:paraId="63064F74" w14:textId="69E9A0E2"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S1</w:t>
                                  </w:r>
                                  <w:r>
                                    <w:rPr>
                                      <w:rFonts w:ascii="Times New Roman" w:hAnsi="Times New Roman" w:cs="Times New Roman"/>
                                      <w:sz w:val="28"/>
                                      <w:szCs w:val="28"/>
                                    </w:rPr>
                                    <w:t xml:space="preserve"> (A)</w:t>
                                  </w:r>
                                </w:p>
                              </w:tc>
                              <w:tc>
                                <w:tcPr>
                                  <w:tcW w:w="1440" w:type="dxa"/>
                                  <w:shd w:val="clear" w:color="auto" w:fill="F2F2F2" w:themeFill="background1" w:themeFillShade="F2"/>
                                </w:tcPr>
                                <w:p w14:paraId="0422FA73" w14:textId="2909A0D3"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S2</w:t>
                                  </w:r>
                                  <w:r>
                                    <w:rPr>
                                      <w:rFonts w:ascii="Times New Roman" w:hAnsi="Times New Roman" w:cs="Times New Roman"/>
                                      <w:sz w:val="28"/>
                                      <w:szCs w:val="28"/>
                                    </w:rPr>
                                    <w:t xml:space="preserve"> (B)</w:t>
                                  </w:r>
                                </w:p>
                              </w:tc>
                              <w:tc>
                                <w:tcPr>
                                  <w:tcW w:w="1350" w:type="dxa"/>
                                </w:tcPr>
                                <w:p w14:paraId="1C984D5C" w14:textId="7ABD2E7B" w:rsidR="0099431A" w:rsidRPr="0099431A" w:rsidRDefault="0099431A" w:rsidP="0099431A">
                                  <w:pPr>
                                    <w:rPr>
                                      <w:rFonts w:ascii="Times New Roman" w:hAnsi="Times New Roman" w:cs="Times New Roman"/>
                                      <w:sz w:val="28"/>
                                      <w:szCs w:val="28"/>
                                    </w:rPr>
                                  </w:pPr>
                                  <w:r>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350" w:type="dxa"/>
                                </w:tcPr>
                                <w:p w14:paraId="5D8079DE" w14:textId="7C196273" w:rsidR="0099431A" w:rsidRPr="0099431A" w:rsidRDefault="0099431A" w:rsidP="0099431A">
                                  <w:pPr>
                                    <w:rPr>
                                      <w:rFonts w:ascii="Times New Roman" w:hAnsi="Times New Roman" w:cs="Times New Roman"/>
                                      <w:sz w:val="28"/>
                                      <w:szCs w:val="28"/>
                                    </w:rPr>
                                  </w:pPr>
                                  <w:r>
                                    <w:rPr>
                                      <w:rFonts w:ascii="Times New Roman" w:hAnsi="Times New Roman" w:cs="Times New Roman"/>
                                      <w:sz w:val="28"/>
                                      <w:szCs w:val="28"/>
                                    </w:rPr>
                                    <w:t>V</w:t>
                                  </w:r>
                                  <w:r>
                                    <w:rPr>
                                      <w:rFonts w:ascii="Times New Roman" w:hAnsi="Times New Roman" w:cs="Times New Roman"/>
                                      <w:sz w:val="28"/>
                                      <w:szCs w:val="28"/>
                                      <w:vertAlign w:val="subscript"/>
                                    </w:rPr>
                                    <w:t>B</w:t>
                                  </w:r>
                                </w:p>
                              </w:tc>
                              <w:tc>
                                <w:tcPr>
                                  <w:tcW w:w="1350" w:type="dxa"/>
                                </w:tcPr>
                                <w:p w14:paraId="4CEEB111" w14:textId="657F3E28" w:rsidR="0099431A" w:rsidRPr="00DE7555" w:rsidRDefault="0099431A" w:rsidP="0099431A">
                                  <w:pPr>
                                    <w:rPr>
                                      <w:rFonts w:ascii="Times New Roman" w:hAnsi="Times New Roman" w:cs="Times New Roman"/>
                                      <w:sz w:val="28"/>
                                      <w:szCs w:val="28"/>
                                      <w:vertAlign w:val="subscript"/>
                                    </w:rPr>
                                  </w:pPr>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
                              </w:tc>
                              <w:tc>
                                <w:tcPr>
                                  <w:tcW w:w="1890" w:type="dxa"/>
                                </w:tcPr>
                                <w:p w14:paraId="7C0BC83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99431A" w14:paraId="155C56EC" w14:textId="77777777" w:rsidTr="0099431A">
                              <w:tc>
                                <w:tcPr>
                                  <w:tcW w:w="1525" w:type="dxa"/>
                                  <w:shd w:val="clear" w:color="auto" w:fill="F2F2F2" w:themeFill="background1" w:themeFillShade="F2"/>
                                </w:tcPr>
                                <w:p w14:paraId="6A011E25"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440" w:type="dxa"/>
                                  <w:shd w:val="clear" w:color="auto" w:fill="F2F2F2" w:themeFill="background1" w:themeFillShade="F2"/>
                                </w:tcPr>
                                <w:p w14:paraId="47EE6402"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350" w:type="dxa"/>
                                </w:tcPr>
                                <w:p w14:paraId="3C7277B8" w14:textId="62FC6D0D"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0.014m</w:t>
                                  </w:r>
                                  <w:r w:rsidR="00F267C6">
                                    <w:rPr>
                                      <w:rFonts w:ascii="Times New Roman" w:hAnsi="Times New Roman" w:cs="Times New Roman" w:hint="eastAsia"/>
                                      <w:sz w:val="28"/>
                                      <w:szCs w:val="28"/>
                                    </w:rPr>
                                    <w:t>V</w:t>
                                  </w:r>
                                </w:p>
                              </w:tc>
                              <w:tc>
                                <w:tcPr>
                                  <w:tcW w:w="1350" w:type="dxa"/>
                                </w:tcPr>
                                <w:p w14:paraId="601D9656" w14:textId="4B08CEF4"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0.991</w:t>
                                  </w:r>
                                  <w:r w:rsidR="00F267C6">
                                    <w:rPr>
                                      <w:rFonts w:ascii="Times New Roman" w:hAnsi="Times New Roman" w:cs="Times New Roman" w:hint="eastAsia"/>
                                      <w:sz w:val="28"/>
                                      <w:szCs w:val="28"/>
                                    </w:rPr>
                                    <w:t>V</w:t>
                                  </w:r>
                                </w:p>
                              </w:tc>
                              <w:tc>
                                <w:tcPr>
                                  <w:tcW w:w="1350" w:type="dxa"/>
                                </w:tcPr>
                                <w:p w14:paraId="1F7F7027" w14:textId="7D1C372B"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4.9080V</w:t>
                                  </w:r>
                                </w:p>
                              </w:tc>
                              <w:tc>
                                <w:tcPr>
                                  <w:tcW w:w="1890" w:type="dxa"/>
                                </w:tcPr>
                                <w:p w14:paraId="76FE5052" w14:textId="208ACC0F"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1376C4BB" w14:textId="77777777" w:rsidTr="0099431A">
                              <w:tc>
                                <w:tcPr>
                                  <w:tcW w:w="1525" w:type="dxa"/>
                                  <w:shd w:val="clear" w:color="auto" w:fill="F2F2F2" w:themeFill="background1" w:themeFillShade="F2"/>
                                </w:tcPr>
                                <w:p w14:paraId="127F5C6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440" w:type="dxa"/>
                                  <w:shd w:val="clear" w:color="auto" w:fill="F2F2F2" w:themeFill="background1" w:themeFillShade="F2"/>
                                </w:tcPr>
                                <w:p w14:paraId="3B08858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50" w:type="dxa"/>
                                </w:tcPr>
                                <w:p w14:paraId="3A6EDC93" w14:textId="0BA59DC5"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0.063m</w:t>
                                  </w:r>
                                  <w:r w:rsidR="00F267C6">
                                    <w:rPr>
                                      <w:rFonts w:ascii="Times New Roman" w:hAnsi="Times New Roman" w:cs="Times New Roman" w:hint="eastAsia"/>
                                      <w:sz w:val="28"/>
                                      <w:szCs w:val="28"/>
                                    </w:rPr>
                                    <w:t>V</w:t>
                                  </w:r>
                                </w:p>
                              </w:tc>
                              <w:tc>
                                <w:tcPr>
                                  <w:tcW w:w="1350" w:type="dxa"/>
                                </w:tcPr>
                                <w:p w14:paraId="000E53AF" w14:textId="6C4791F1"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4.998</w:t>
                                  </w:r>
                                  <w:r w:rsidR="00F267C6">
                                    <w:rPr>
                                      <w:rFonts w:ascii="Times New Roman" w:hAnsi="Times New Roman" w:cs="Times New Roman" w:hint="eastAsia"/>
                                      <w:sz w:val="28"/>
                                      <w:szCs w:val="28"/>
                                    </w:rPr>
                                    <w:t>V</w:t>
                                  </w:r>
                                </w:p>
                              </w:tc>
                              <w:tc>
                                <w:tcPr>
                                  <w:tcW w:w="1350" w:type="dxa"/>
                                </w:tcPr>
                                <w:p w14:paraId="50F76907" w14:textId="62B46792"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4</w:t>
                                  </w:r>
                                  <w:r w:rsidR="00264C7F">
                                    <w:rPr>
                                      <w:rFonts w:ascii="Times New Roman" w:hAnsi="Times New Roman" w:cs="Times New Roman" w:hint="eastAsia"/>
                                      <w:sz w:val="28"/>
                                      <w:szCs w:val="28"/>
                                    </w:rPr>
                                    <w:t>.998</w:t>
                                  </w:r>
                                  <w:r>
                                    <w:rPr>
                                      <w:rFonts w:ascii="Times New Roman" w:hAnsi="Times New Roman" w:cs="Times New Roman" w:hint="eastAsia"/>
                                      <w:sz w:val="28"/>
                                      <w:szCs w:val="28"/>
                                    </w:rPr>
                                    <w:t>V</w:t>
                                  </w:r>
                                </w:p>
                              </w:tc>
                              <w:tc>
                                <w:tcPr>
                                  <w:tcW w:w="1890" w:type="dxa"/>
                                </w:tcPr>
                                <w:p w14:paraId="3E851B58" w14:textId="64D7E0F6"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4A3EA5B7" w14:textId="77777777" w:rsidTr="0099431A">
                              <w:tc>
                                <w:tcPr>
                                  <w:tcW w:w="1525" w:type="dxa"/>
                                  <w:shd w:val="clear" w:color="auto" w:fill="F2F2F2" w:themeFill="background1" w:themeFillShade="F2"/>
                                </w:tcPr>
                                <w:p w14:paraId="4E65F188"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440" w:type="dxa"/>
                                  <w:shd w:val="clear" w:color="auto" w:fill="F2F2F2" w:themeFill="background1" w:themeFillShade="F2"/>
                                </w:tcPr>
                                <w:p w14:paraId="37EFBFB4"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350" w:type="dxa"/>
                                </w:tcPr>
                                <w:p w14:paraId="01035C2F" w14:textId="14D94A59"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4.909</w:t>
                                  </w:r>
                                  <w:r w:rsidR="00F267C6">
                                    <w:rPr>
                                      <w:rFonts w:ascii="Times New Roman" w:hAnsi="Times New Roman" w:cs="Times New Roman" w:hint="eastAsia"/>
                                      <w:sz w:val="28"/>
                                      <w:szCs w:val="28"/>
                                    </w:rPr>
                                    <w:t>V</w:t>
                                  </w:r>
                                </w:p>
                              </w:tc>
                              <w:tc>
                                <w:tcPr>
                                  <w:tcW w:w="1350" w:type="dxa"/>
                                </w:tcPr>
                                <w:p w14:paraId="4823E836" w14:textId="3762E5CE"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0.728</w:t>
                                  </w:r>
                                  <w:r w:rsidR="00F267C6">
                                    <w:rPr>
                                      <w:rFonts w:ascii="Times New Roman" w:hAnsi="Times New Roman" w:cs="Times New Roman" w:hint="eastAsia"/>
                                      <w:sz w:val="28"/>
                                      <w:szCs w:val="28"/>
                                    </w:rPr>
                                    <w:t>V</w:t>
                                  </w:r>
                                </w:p>
                              </w:tc>
                              <w:tc>
                                <w:tcPr>
                                  <w:tcW w:w="1350" w:type="dxa"/>
                                </w:tcPr>
                                <w:p w14:paraId="039A394E" w14:textId="471EE20C" w:rsidR="0099431A" w:rsidRPr="00E47BF9" w:rsidRDefault="001B18EA" w:rsidP="0099431A">
                                  <w:pPr>
                                    <w:rPr>
                                      <w:rFonts w:ascii="Times New Roman" w:hAnsi="Times New Roman" w:cs="Times New Roman"/>
                                      <w:sz w:val="28"/>
                                      <w:szCs w:val="28"/>
                                    </w:rPr>
                                  </w:pPr>
                                  <w:r>
                                    <w:rPr>
                                      <w:rFonts w:ascii="Times New Roman" w:hAnsi="Times New Roman" w:cs="Times New Roman" w:hint="eastAsia"/>
                                      <w:sz w:val="28"/>
                                      <w:szCs w:val="28"/>
                                    </w:rPr>
                                    <w:t>4</w:t>
                                  </w:r>
                                  <w:r w:rsidR="00264C7F">
                                    <w:rPr>
                                      <w:rFonts w:ascii="Times New Roman" w:hAnsi="Times New Roman" w:cs="Times New Roman" w:hint="eastAsia"/>
                                      <w:sz w:val="28"/>
                                      <w:szCs w:val="28"/>
                                    </w:rPr>
                                    <w:t>.907</w:t>
                                  </w:r>
                                  <w:r w:rsidR="009E3ED7">
                                    <w:rPr>
                                      <w:rFonts w:ascii="Times New Roman" w:hAnsi="Times New Roman" w:cs="Times New Roman" w:hint="eastAsia"/>
                                      <w:sz w:val="28"/>
                                      <w:szCs w:val="28"/>
                                    </w:rPr>
                                    <w:t>V</w:t>
                                  </w:r>
                                </w:p>
                              </w:tc>
                              <w:tc>
                                <w:tcPr>
                                  <w:tcW w:w="1890" w:type="dxa"/>
                                </w:tcPr>
                                <w:p w14:paraId="4E9521CD" w14:textId="4E69CF31" w:rsidR="0099431A" w:rsidRPr="00E47BF9" w:rsidRDefault="00F77AE2"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52558718" w14:textId="77777777" w:rsidTr="0099431A">
                              <w:tc>
                                <w:tcPr>
                                  <w:tcW w:w="1525" w:type="dxa"/>
                                  <w:shd w:val="clear" w:color="auto" w:fill="F2F2F2" w:themeFill="background1" w:themeFillShade="F2"/>
                                </w:tcPr>
                                <w:p w14:paraId="60683B10"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440" w:type="dxa"/>
                                  <w:shd w:val="clear" w:color="auto" w:fill="F2F2F2" w:themeFill="background1" w:themeFillShade="F2"/>
                                </w:tcPr>
                                <w:p w14:paraId="19AECFFF"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50" w:type="dxa"/>
                                </w:tcPr>
                                <w:p w14:paraId="48DAC2DD" w14:textId="6F05E7FC"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4.905</w:t>
                                  </w:r>
                                  <w:r w:rsidR="00F267C6">
                                    <w:rPr>
                                      <w:rFonts w:ascii="Times New Roman" w:hAnsi="Times New Roman" w:cs="Times New Roman" w:hint="eastAsia"/>
                                      <w:sz w:val="28"/>
                                      <w:szCs w:val="28"/>
                                    </w:rPr>
                                    <w:t>V</w:t>
                                  </w:r>
                                </w:p>
                              </w:tc>
                              <w:tc>
                                <w:tcPr>
                                  <w:tcW w:w="1350" w:type="dxa"/>
                                </w:tcPr>
                                <w:p w14:paraId="4AA5DE70" w14:textId="4FA27F74"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4.919</w:t>
                                  </w:r>
                                  <w:r w:rsidR="00F267C6">
                                    <w:rPr>
                                      <w:rFonts w:ascii="Times New Roman" w:hAnsi="Times New Roman" w:cs="Times New Roman" w:hint="eastAsia"/>
                                      <w:sz w:val="28"/>
                                      <w:szCs w:val="28"/>
                                    </w:rPr>
                                    <w:t>V</w:t>
                                  </w:r>
                                </w:p>
                              </w:tc>
                              <w:tc>
                                <w:tcPr>
                                  <w:tcW w:w="1350" w:type="dxa"/>
                                </w:tcPr>
                                <w:p w14:paraId="626E34CA" w14:textId="12F3AE3C" w:rsidR="0099431A" w:rsidRPr="00E47BF9" w:rsidRDefault="001B18EA" w:rsidP="0099431A">
                                  <w:pPr>
                                    <w:rPr>
                                      <w:rFonts w:ascii="Times New Roman" w:hAnsi="Times New Roman" w:cs="Times New Roman"/>
                                      <w:sz w:val="28"/>
                                      <w:szCs w:val="28"/>
                                    </w:rPr>
                                  </w:pPr>
                                  <w:r>
                                    <w:rPr>
                                      <w:rFonts w:ascii="Times New Roman" w:hAnsi="Times New Roman" w:cs="Times New Roman" w:hint="eastAsia"/>
                                      <w:sz w:val="28"/>
                                      <w:szCs w:val="28"/>
                                    </w:rPr>
                                    <w:t>0.991m</w:t>
                                  </w:r>
                                  <w:r w:rsidR="009E3ED7">
                                    <w:rPr>
                                      <w:rFonts w:ascii="Times New Roman" w:hAnsi="Times New Roman" w:cs="Times New Roman" w:hint="eastAsia"/>
                                      <w:sz w:val="28"/>
                                      <w:szCs w:val="28"/>
                                    </w:rPr>
                                    <w:t>V</w:t>
                                  </w:r>
                                </w:p>
                              </w:tc>
                              <w:tc>
                                <w:tcPr>
                                  <w:tcW w:w="1890" w:type="dxa"/>
                                </w:tcPr>
                                <w:p w14:paraId="38EC0A57" w14:textId="27501F65"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OFF</w:t>
                                  </w:r>
                                </w:p>
                              </w:tc>
                            </w:tr>
                          </w:tbl>
                          <w:p w14:paraId="7D180913" w14:textId="77777777" w:rsidR="00260EB9" w:rsidRPr="00A14FAD" w:rsidRDefault="00260EB9" w:rsidP="00260EB9">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19277F41" id="Text Box 33" o:spid="_x0000_s1048"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">
                <v:textbox>
                  <w:txbxContent>
                    <w:p w14:paraId="16A65A38" w14:textId="0D56FF2F" w:rsidR="00260EB9" w:rsidRPr="00CB4A76" w:rsidRDefault="00260EB9" w:rsidP="00260EB9">
                      <w:pPr>
                        <w:rPr>
                          <w:rFonts w:ascii="Times New Roman" w:hAnsi="Times New Roman" w:cs="Times New Roman"/>
                        </w:rPr>
                      </w:pPr>
                      <w:r w:rsidRPr="00CB4A76">
                        <w:rPr>
                          <w:rFonts w:ascii="Times New Roman" w:hAnsi="Times New Roman" w:cs="Times New Roman"/>
                        </w:rPr>
                        <w:t>[</w:t>
                      </w:r>
                      <w:r w:rsidRPr="00F77AE2">
                        <w:rPr>
                          <w:rFonts w:ascii="Times New Roman" w:hAnsi="Times New Roman" w:cs="Times New Roman"/>
                          <w:color w:val="EE0000"/>
                        </w:rPr>
                        <w:t>(</w:t>
                      </w:r>
                      <w:r w:rsidR="003625A9" w:rsidRPr="00F77AE2">
                        <w:rPr>
                          <w:rFonts w:ascii="Times New Roman" w:hAnsi="Times New Roman" w:cs="Times New Roman"/>
                          <w:color w:val="EE0000"/>
                        </w:rPr>
                        <w:t>B</w:t>
                      </w:r>
                      <w:r w:rsidRPr="00F77AE2">
                        <w:rPr>
                          <w:rFonts w:ascii="Times New Roman" w:hAnsi="Times New Roman" w:cs="Times New Roman"/>
                          <w:color w:val="EE0000"/>
                        </w:rPr>
                        <w:t>) Fill out the following information]</w:t>
                      </w:r>
                      <w:r w:rsidR="00083390" w:rsidRPr="00F77AE2">
                        <w:rPr>
                          <w:rFonts w:ascii="Times New Roman" w:hAnsi="Times New Roman" w:cs="Times New Roman"/>
                          <w:color w:val="EE0000"/>
                        </w:rPr>
                        <w:t xml:space="preserve"> (</w:t>
                      </w:r>
                      <w:r w:rsidR="006420A7" w:rsidRPr="00F77AE2">
                        <w:rPr>
                          <w:rFonts w:ascii="Times New Roman" w:hAnsi="Times New Roman" w:cs="Times New Roman"/>
                          <w:color w:val="EE0000"/>
                        </w:rPr>
                        <w:t>2 points</w:t>
                      </w:r>
                      <w:r w:rsidR="00083390" w:rsidRPr="00F77AE2">
                        <w:rPr>
                          <w:rFonts w:ascii="Times New Roman" w:hAnsi="Times New Roman" w:cs="Times New Roman"/>
                          <w:color w:val="EE0000"/>
                        </w:rPr>
                        <w:t>)</w:t>
                      </w:r>
                    </w:p>
                    <w:tbl>
                      <w:tblPr>
                        <w:tblStyle w:val="ac"/>
                        <w:tblW w:w="0" w:type="auto"/>
                        <w:tblLook w:val="04A0" w:firstRow="1" w:lastRow="0" w:firstColumn="1" w:lastColumn="0" w:noHBand="0" w:noVBand="1"/>
                      </w:tblPr>
                      <w:tblGrid>
                        <w:gridCol w:w="1525"/>
                        <w:gridCol w:w="1440"/>
                        <w:gridCol w:w="1350"/>
                        <w:gridCol w:w="1350"/>
                        <w:gridCol w:w="1350"/>
                        <w:gridCol w:w="1890"/>
                      </w:tblGrid>
                      <w:tr w:rsidR="0099431A" w14:paraId="6B0CED86" w14:textId="77777777" w:rsidTr="0099431A">
                        <w:tc>
                          <w:tcPr>
                            <w:tcW w:w="1525" w:type="dxa"/>
                            <w:shd w:val="clear" w:color="auto" w:fill="F2F2F2" w:themeFill="background1" w:themeFillShade="F2"/>
                          </w:tcPr>
                          <w:p w14:paraId="63064F74" w14:textId="69E9A0E2"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S1</w:t>
                            </w:r>
                            <w:r>
                              <w:rPr>
                                <w:rFonts w:ascii="Times New Roman" w:hAnsi="Times New Roman" w:cs="Times New Roman"/>
                                <w:sz w:val="28"/>
                                <w:szCs w:val="28"/>
                              </w:rPr>
                              <w:t xml:space="preserve"> (A)</w:t>
                            </w:r>
                          </w:p>
                        </w:tc>
                        <w:tc>
                          <w:tcPr>
                            <w:tcW w:w="1440" w:type="dxa"/>
                            <w:shd w:val="clear" w:color="auto" w:fill="F2F2F2" w:themeFill="background1" w:themeFillShade="F2"/>
                          </w:tcPr>
                          <w:p w14:paraId="0422FA73" w14:textId="2909A0D3"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S2</w:t>
                            </w:r>
                            <w:r>
                              <w:rPr>
                                <w:rFonts w:ascii="Times New Roman" w:hAnsi="Times New Roman" w:cs="Times New Roman"/>
                                <w:sz w:val="28"/>
                                <w:szCs w:val="28"/>
                              </w:rPr>
                              <w:t xml:space="preserve"> (B)</w:t>
                            </w:r>
                          </w:p>
                        </w:tc>
                        <w:tc>
                          <w:tcPr>
                            <w:tcW w:w="1350" w:type="dxa"/>
                          </w:tcPr>
                          <w:p w14:paraId="1C984D5C" w14:textId="7ABD2E7B" w:rsidR="0099431A" w:rsidRPr="0099431A" w:rsidRDefault="0099431A" w:rsidP="0099431A">
                            <w:pPr>
                              <w:rPr>
                                <w:rFonts w:ascii="Times New Roman" w:hAnsi="Times New Roman" w:cs="Times New Roman"/>
                                <w:sz w:val="28"/>
                                <w:szCs w:val="28"/>
                              </w:rPr>
                            </w:pPr>
                            <w:r>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350" w:type="dxa"/>
                          </w:tcPr>
                          <w:p w14:paraId="5D8079DE" w14:textId="7C196273" w:rsidR="0099431A" w:rsidRPr="0099431A" w:rsidRDefault="0099431A" w:rsidP="0099431A">
                            <w:pPr>
                              <w:rPr>
                                <w:rFonts w:ascii="Times New Roman" w:hAnsi="Times New Roman" w:cs="Times New Roman"/>
                                <w:sz w:val="28"/>
                                <w:szCs w:val="28"/>
                              </w:rPr>
                            </w:pPr>
                            <w:r>
                              <w:rPr>
                                <w:rFonts w:ascii="Times New Roman" w:hAnsi="Times New Roman" w:cs="Times New Roman"/>
                                <w:sz w:val="28"/>
                                <w:szCs w:val="28"/>
                              </w:rPr>
                              <w:t>V</w:t>
                            </w:r>
                            <w:r>
                              <w:rPr>
                                <w:rFonts w:ascii="Times New Roman" w:hAnsi="Times New Roman" w:cs="Times New Roman"/>
                                <w:sz w:val="28"/>
                                <w:szCs w:val="28"/>
                                <w:vertAlign w:val="subscript"/>
                              </w:rPr>
                              <w:t>B</w:t>
                            </w:r>
                          </w:p>
                        </w:tc>
                        <w:tc>
                          <w:tcPr>
                            <w:tcW w:w="1350" w:type="dxa"/>
                          </w:tcPr>
                          <w:p w14:paraId="4CEEB111" w14:textId="657F3E28" w:rsidR="0099431A" w:rsidRPr="00DE7555" w:rsidRDefault="0099431A" w:rsidP="0099431A">
                            <w:pPr>
                              <w:rPr>
                                <w:rFonts w:ascii="Times New Roman" w:hAnsi="Times New Roman" w:cs="Times New Roman"/>
                                <w:sz w:val="28"/>
                                <w:szCs w:val="28"/>
                                <w:vertAlign w:val="subscript"/>
                              </w:rPr>
                            </w:pPr>
                            <w:r w:rsidRPr="00E47BF9">
                              <w:rPr>
                                <w:rFonts w:ascii="Times New Roman" w:hAnsi="Times New Roman" w:cs="Times New Roman"/>
                                <w:sz w:val="28"/>
                                <w:szCs w:val="28"/>
                              </w:rPr>
                              <w:t>V</w:t>
                            </w:r>
                            <w:r>
                              <w:rPr>
                                <w:rFonts w:ascii="Times New Roman" w:hAnsi="Times New Roman" w:cs="Times New Roman"/>
                                <w:sz w:val="28"/>
                                <w:szCs w:val="28"/>
                                <w:vertAlign w:val="subscript"/>
                              </w:rPr>
                              <w:t>out</w:t>
                            </w:r>
                          </w:p>
                        </w:tc>
                        <w:tc>
                          <w:tcPr>
                            <w:tcW w:w="1890" w:type="dxa"/>
                          </w:tcPr>
                          <w:p w14:paraId="7C0BC83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LED (on/off)</w:t>
                            </w:r>
                          </w:p>
                        </w:tc>
                      </w:tr>
                      <w:tr w:rsidR="0099431A" w14:paraId="155C56EC" w14:textId="77777777" w:rsidTr="0099431A">
                        <w:tc>
                          <w:tcPr>
                            <w:tcW w:w="1525" w:type="dxa"/>
                            <w:shd w:val="clear" w:color="auto" w:fill="F2F2F2" w:themeFill="background1" w:themeFillShade="F2"/>
                          </w:tcPr>
                          <w:p w14:paraId="6A011E25"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440" w:type="dxa"/>
                            <w:shd w:val="clear" w:color="auto" w:fill="F2F2F2" w:themeFill="background1" w:themeFillShade="F2"/>
                          </w:tcPr>
                          <w:p w14:paraId="47EE6402"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350" w:type="dxa"/>
                          </w:tcPr>
                          <w:p w14:paraId="3C7277B8" w14:textId="62FC6D0D"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0.014m</w:t>
                            </w:r>
                            <w:r w:rsidR="00F267C6">
                              <w:rPr>
                                <w:rFonts w:ascii="Times New Roman" w:hAnsi="Times New Roman" w:cs="Times New Roman" w:hint="eastAsia"/>
                                <w:sz w:val="28"/>
                                <w:szCs w:val="28"/>
                              </w:rPr>
                              <w:t>V</w:t>
                            </w:r>
                          </w:p>
                        </w:tc>
                        <w:tc>
                          <w:tcPr>
                            <w:tcW w:w="1350" w:type="dxa"/>
                          </w:tcPr>
                          <w:p w14:paraId="601D9656" w14:textId="4B08CEF4"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0.991</w:t>
                            </w:r>
                            <w:r w:rsidR="00F267C6">
                              <w:rPr>
                                <w:rFonts w:ascii="Times New Roman" w:hAnsi="Times New Roman" w:cs="Times New Roman" w:hint="eastAsia"/>
                                <w:sz w:val="28"/>
                                <w:szCs w:val="28"/>
                              </w:rPr>
                              <w:t>V</w:t>
                            </w:r>
                          </w:p>
                        </w:tc>
                        <w:tc>
                          <w:tcPr>
                            <w:tcW w:w="1350" w:type="dxa"/>
                          </w:tcPr>
                          <w:p w14:paraId="1F7F7027" w14:textId="7D1C372B"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4.9080V</w:t>
                            </w:r>
                          </w:p>
                        </w:tc>
                        <w:tc>
                          <w:tcPr>
                            <w:tcW w:w="1890" w:type="dxa"/>
                          </w:tcPr>
                          <w:p w14:paraId="76FE5052" w14:textId="208ACC0F"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1376C4BB" w14:textId="77777777" w:rsidTr="0099431A">
                        <w:tc>
                          <w:tcPr>
                            <w:tcW w:w="1525" w:type="dxa"/>
                            <w:shd w:val="clear" w:color="auto" w:fill="F2F2F2" w:themeFill="background1" w:themeFillShade="F2"/>
                          </w:tcPr>
                          <w:p w14:paraId="127F5C6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440" w:type="dxa"/>
                            <w:shd w:val="clear" w:color="auto" w:fill="F2F2F2" w:themeFill="background1" w:themeFillShade="F2"/>
                          </w:tcPr>
                          <w:p w14:paraId="3B088587"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50" w:type="dxa"/>
                          </w:tcPr>
                          <w:p w14:paraId="3A6EDC93" w14:textId="0BA59DC5"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0.063m</w:t>
                            </w:r>
                            <w:r w:rsidR="00F267C6">
                              <w:rPr>
                                <w:rFonts w:ascii="Times New Roman" w:hAnsi="Times New Roman" w:cs="Times New Roman" w:hint="eastAsia"/>
                                <w:sz w:val="28"/>
                                <w:szCs w:val="28"/>
                              </w:rPr>
                              <w:t>V</w:t>
                            </w:r>
                          </w:p>
                        </w:tc>
                        <w:tc>
                          <w:tcPr>
                            <w:tcW w:w="1350" w:type="dxa"/>
                          </w:tcPr>
                          <w:p w14:paraId="000E53AF" w14:textId="6C4791F1"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4.998</w:t>
                            </w:r>
                            <w:r w:rsidR="00F267C6">
                              <w:rPr>
                                <w:rFonts w:ascii="Times New Roman" w:hAnsi="Times New Roman" w:cs="Times New Roman" w:hint="eastAsia"/>
                                <w:sz w:val="28"/>
                                <w:szCs w:val="28"/>
                              </w:rPr>
                              <w:t>V</w:t>
                            </w:r>
                          </w:p>
                        </w:tc>
                        <w:tc>
                          <w:tcPr>
                            <w:tcW w:w="1350" w:type="dxa"/>
                          </w:tcPr>
                          <w:p w14:paraId="50F76907" w14:textId="62B46792"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4</w:t>
                            </w:r>
                            <w:r w:rsidR="00264C7F">
                              <w:rPr>
                                <w:rFonts w:ascii="Times New Roman" w:hAnsi="Times New Roman" w:cs="Times New Roman" w:hint="eastAsia"/>
                                <w:sz w:val="28"/>
                                <w:szCs w:val="28"/>
                              </w:rPr>
                              <w:t>.998</w:t>
                            </w:r>
                            <w:r>
                              <w:rPr>
                                <w:rFonts w:ascii="Times New Roman" w:hAnsi="Times New Roman" w:cs="Times New Roman" w:hint="eastAsia"/>
                                <w:sz w:val="28"/>
                                <w:szCs w:val="28"/>
                              </w:rPr>
                              <w:t>V</w:t>
                            </w:r>
                          </w:p>
                        </w:tc>
                        <w:tc>
                          <w:tcPr>
                            <w:tcW w:w="1890" w:type="dxa"/>
                          </w:tcPr>
                          <w:p w14:paraId="3E851B58" w14:textId="64D7E0F6"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4A3EA5B7" w14:textId="77777777" w:rsidTr="0099431A">
                        <w:tc>
                          <w:tcPr>
                            <w:tcW w:w="1525" w:type="dxa"/>
                            <w:shd w:val="clear" w:color="auto" w:fill="F2F2F2" w:themeFill="background1" w:themeFillShade="F2"/>
                          </w:tcPr>
                          <w:p w14:paraId="4E65F188"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440" w:type="dxa"/>
                            <w:shd w:val="clear" w:color="auto" w:fill="F2F2F2" w:themeFill="background1" w:themeFillShade="F2"/>
                          </w:tcPr>
                          <w:p w14:paraId="37EFBFB4"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Open</w:t>
                            </w:r>
                          </w:p>
                        </w:tc>
                        <w:tc>
                          <w:tcPr>
                            <w:tcW w:w="1350" w:type="dxa"/>
                          </w:tcPr>
                          <w:p w14:paraId="01035C2F" w14:textId="14D94A59"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4.909</w:t>
                            </w:r>
                            <w:r w:rsidR="00F267C6">
                              <w:rPr>
                                <w:rFonts w:ascii="Times New Roman" w:hAnsi="Times New Roman" w:cs="Times New Roman" w:hint="eastAsia"/>
                                <w:sz w:val="28"/>
                                <w:szCs w:val="28"/>
                              </w:rPr>
                              <w:t>V</w:t>
                            </w:r>
                          </w:p>
                        </w:tc>
                        <w:tc>
                          <w:tcPr>
                            <w:tcW w:w="1350" w:type="dxa"/>
                          </w:tcPr>
                          <w:p w14:paraId="4823E836" w14:textId="3762E5CE"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0.728</w:t>
                            </w:r>
                            <w:r w:rsidR="00F267C6">
                              <w:rPr>
                                <w:rFonts w:ascii="Times New Roman" w:hAnsi="Times New Roman" w:cs="Times New Roman" w:hint="eastAsia"/>
                                <w:sz w:val="28"/>
                                <w:szCs w:val="28"/>
                              </w:rPr>
                              <w:t>V</w:t>
                            </w:r>
                          </w:p>
                        </w:tc>
                        <w:tc>
                          <w:tcPr>
                            <w:tcW w:w="1350" w:type="dxa"/>
                          </w:tcPr>
                          <w:p w14:paraId="039A394E" w14:textId="471EE20C" w:rsidR="0099431A" w:rsidRPr="00E47BF9" w:rsidRDefault="001B18EA" w:rsidP="0099431A">
                            <w:pPr>
                              <w:rPr>
                                <w:rFonts w:ascii="Times New Roman" w:hAnsi="Times New Roman" w:cs="Times New Roman"/>
                                <w:sz w:val="28"/>
                                <w:szCs w:val="28"/>
                              </w:rPr>
                            </w:pPr>
                            <w:r>
                              <w:rPr>
                                <w:rFonts w:ascii="Times New Roman" w:hAnsi="Times New Roman" w:cs="Times New Roman" w:hint="eastAsia"/>
                                <w:sz w:val="28"/>
                                <w:szCs w:val="28"/>
                              </w:rPr>
                              <w:t>4</w:t>
                            </w:r>
                            <w:r w:rsidR="00264C7F">
                              <w:rPr>
                                <w:rFonts w:ascii="Times New Roman" w:hAnsi="Times New Roman" w:cs="Times New Roman" w:hint="eastAsia"/>
                                <w:sz w:val="28"/>
                                <w:szCs w:val="28"/>
                              </w:rPr>
                              <w:t>.907</w:t>
                            </w:r>
                            <w:r w:rsidR="009E3ED7">
                              <w:rPr>
                                <w:rFonts w:ascii="Times New Roman" w:hAnsi="Times New Roman" w:cs="Times New Roman" w:hint="eastAsia"/>
                                <w:sz w:val="28"/>
                                <w:szCs w:val="28"/>
                              </w:rPr>
                              <w:t>V</w:t>
                            </w:r>
                          </w:p>
                        </w:tc>
                        <w:tc>
                          <w:tcPr>
                            <w:tcW w:w="1890" w:type="dxa"/>
                          </w:tcPr>
                          <w:p w14:paraId="4E9521CD" w14:textId="4E69CF31" w:rsidR="0099431A" w:rsidRPr="00E47BF9" w:rsidRDefault="00F77AE2" w:rsidP="0099431A">
                            <w:pPr>
                              <w:rPr>
                                <w:rFonts w:ascii="Times New Roman" w:hAnsi="Times New Roman" w:cs="Times New Roman"/>
                                <w:sz w:val="28"/>
                                <w:szCs w:val="28"/>
                              </w:rPr>
                            </w:pPr>
                            <w:r>
                              <w:rPr>
                                <w:rFonts w:ascii="Times New Roman" w:hAnsi="Times New Roman" w:cs="Times New Roman" w:hint="eastAsia"/>
                                <w:sz w:val="28"/>
                                <w:szCs w:val="28"/>
                              </w:rPr>
                              <w:t>ON</w:t>
                            </w:r>
                          </w:p>
                        </w:tc>
                      </w:tr>
                      <w:tr w:rsidR="0099431A" w14:paraId="52558718" w14:textId="77777777" w:rsidTr="0099431A">
                        <w:tc>
                          <w:tcPr>
                            <w:tcW w:w="1525" w:type="dxa"/>
                            <w:shd w:val="clear" w:color="auto" w:fill="F2F2F2" w:themeFill="background1" w:themeFillShade="F2"/>
                          </w:tcPr>
                          <w:p w14:paraId="60683B10"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440" w:type="dxa"/>
                            <w:shd w:val="clear" w:color="auto" w:fill="F2F2F2" w:themeFill="background1" w:themeFillShade="F2"/>
                          </w:tcPr>
                          <w:p w14:paraId="19AECFFF" w14:textId="77777777" w:rsidR="0099431A" w:rsidRPr="00E47BF9" w:rsidRDefault="0099431A" w:rsidP="0099431A">
                            <w:pPr>
                              <w:rPr>
                                <w:rFonts w:ascii="Times New Roman" w:hAnsi="Times New Roman" w:cs="Times New Roman"/>
                                <w:sz w:val="28"/>
                                <w:szCs w:val="28"/>
                              </w:rPr>
                            </w:pPr>
                            <w:r w:rsidRPr="00E47BF9">
                              <w:rPr>
                                <w:rFonts w:ascii="Times New Roman" w:hAnsi="Times New Roman" w:cs="Times New Roman"/>
                                <w:sz w:val="28"/>
                                <w:szCs w:val="28"/>
                              </w:rPr>
                              <w:t>Closed</w:t>
                            </w:r>
                          </w:p>
                        </w:tc>
                        <w:tc>
                          <w:tcPr>
                            <w:tcW w:w="1350" w:type="dxa"/>
                          </w:tcPr>
                          <w:p w14:paraId="48DAC2DD" w14:textId="6F05E7FC"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4.905</w:t>
                            </w:r>
                            <w:r w:rsidR="00F267C6">
                              <w:rPr>
                                <w:rFonts w:ascii="Times New Roman" w:hAnsi="Times New Roman" w:cs="Times New Roman" w:hint="eastAsia"/>
                                <w:sz w:val="28"/>
                                <w:szCs w:val="28"/>
                              </w:rPr>
                              <w:t>V</w:t>
                            </w:r>
                          </w:p>
                        </w:tc>
                        <w:tc>
                          <w:tcPr>
                            <w:tcW w:w="1350" w:type="dxa"/>
                          </w:tcPr>
                          <w:p w14:paraId="4AA5DE70" w14:textId="4FA27F74" w:rsidR="0099431A" w:rsidRPr="00E47BF9" w:rsidRDefault="00264C7F" w:rsidP="0099431A">
                            <w:pPr>
                              <w:rPr>
                                <w:rFonts w:ascii="Times New Roman" w:hAnsi="Times New Roman" w:cs="Times New Roman"/>
                                <w:sz w:val="28"/>
                                <w:szCs w:val="28"/>
                              </w:rPr>
                            </w:pPr>
                            <w:r>
                              <w:rPr>
                                <w:rFonts w:ascii="Times New Roman" w:hAnsi="Times New Roman" w:cs="Times New Roman" w:hint="eastAsia"/>
                                <w:sz w:val="28"/>
                                <w:szCs w:val="28"/>
                              </w:rPr>
                              <w:t>4.919</w:t>
                            </w:r>
                            <w:r w:rsidR="00F267C6">
                              <w:rPr>
                                <w:rFonts w:ascii="Times New Roman" w:hAnsi="Times New Roman" w:cs="Times New Roman" w:hint="eastAsia"/>
                                <w:sz w:val="28"/>
                                <w:szCs w:val="28"/>
                              </w:rPr>
                              <w:t>V</w:t>
                            </w:r>
                          </w:p>
                        </w:tc>
                        <w:tc>
                          <w:tcPr>
                            <w:tcW w:w="1350" w:type="dxa"/>
                          </w:tcPr>
                          <w:p w14:paraId="626E34CA" w14:textId="12F3AE3C" w:rsidR="0099431A" w:rsidRPr="00E47BF9" w:rsidRDefault="001B18EA" w:rsidP="0099431A">
                            <w:pPr>
                              <w:rPr>
                                <w:rFonts w:ascii="Times New Roman" w:hAnsi="Times New Roman" w:cs="Times New Roman"/>
                                <w:sz w:val="28"/>
                                <w:szCs w:val="28"/>
                              </w:rPr>
                            </w:pPr>
                            <w:r>
                              <w:rPr>
                                <w:rFonts w:ascii="Times New Roman" w:hAnsi="Times New Roman" w:cs="Times New Roman" w:hint="eastAsia"/>
                                <w:sz w:val="28"/>
                                <w:szCs w:val="28"/>
                              </w:rPr>
                              <w:t>0.991m</w:t>
                            </w:r>
                            <w:r w:rsidR="009E3ED7">
                              <w:rPr>
                                <w:rFonts w:ascii="Times New Roman" w:hAnsi="Times New Roman" w:cs="Times New Roman" w:hint="eastAsia"/>
                                <w:sz w:val="28"/>
                                <w:szCs w:val="28"/>
                              </w:rPr>
                              <w:t>V</w:t>
                            </w:r>
                          </w:p>
                        </w:tc>
                        <w:tc>
                          <w:tcPr>
                            <w:tcW w:w="1890" w:type="dxa"/>
                          </w:tcPr>
                          <w:p w14:paraId="38EC0A57" w14:textId="27501F65" w:rsidR="0099431A" w:rsidRPr="00E47BF9" w:rsidRDefault="009E3ED7" w:rsidP="0099431A">
                            <w:pPr>
                              <w:rPr>
                                <w:rFonts w:ascii="Times New Roman" w:hAnsi="Times New Roman" w:cs="Times New Roman"/>
                                <w:sz w:val="28"/>
                                <w:szCs w:val="28"/>
                              </w:rPr>
                            </w:pPr>
                            <w:r>
                              <w:rPr>
                                <w:rFonts w:ascii="Times New Roman" w:hAnsi="Times New Roman" w:cs="Times New Roman" w:hint="eastAsia"/>
                                <w:sz w:val="28"/>
                                <w:szCs w:val="28"/>
                              </w:rPr>
                              <w:t>OFF</w:t>
                            </w:r>
                          </w:p>
                        </w:tc>
                      </w:tr>
                    </w:tbl>
                    <w:p w14:paraId="7D180913" w14:textId="77777777" w:rsidR="00260EB9" w:rsidRPr="00A14FAD" w:rsidRDefault="00260EB9" w:rsidP="00260EB9">
                      <w:pPr>
                        <w:spacing w:after="0"/>
                        <w:rPr>
                          <w:sz w:val="28"/>
                          <w:szCs w:val="28"/>
                        </w:rPr>
                      </w:pPr>
                    </w:p>
                  </w:txbxContent>
                </v:textbox>
                <w10:anchorlock/>
              </v:shape>
            </w:pict>
          </mc:Fallback>
        </mc:AlternateContent>
      </w:r>
    </w:p>
    <w:p w14:paraId="3B1EB693" w14:textId="77777777" w:rsidR="00260EB9" w:rsidRDefault="00260EB9" w:rsidP="00260EB9">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712D633D" wp14:editId="75451BE2">
                <wp:extent cx="5915025" cy="2867025"/>
                <wp:effectExtent l="0" t="0" r="28575" b="2857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867025"/>
                        </a:xfrm>
                        <a:prstGeom prst="rect">
                          <a:avLst/>
                        </a:prstGeom>
                        <a:solidFill>
                          <a:srgbClr val="FFFFFF"/>
                        </a:solidFill>
                        <a:ln w="9525">
                          <a:solidFill>
                            <a:srgbClr val="000000"/>
                          </a:solidFill>
                          <a:miter lim="800000"/>
                          <a:headEnd/>
                          <a:tailEnd/>
                        </a:ln>
                      </wps:spPr>
                      <wps:txbx>
                        <w:txbxContent>
                          <w:p w14:paraId="77C920C3" w14:textId="5822BECD" w:rsidR="00260EB9" w:rsidRDefault="00260EB9" w:rsidP="00260EB9">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2FC6D1E2" w14:textId="77777777" w:rsidR="00F77AE2" w:rsidRDefault="00F77AE2" w:rsidP="00F77AE2">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tbl>
                            <w:tblPr>
                              <w:tblStyle w:val="4-5"/>
                              <w:tblW w:w="0" w:type="auto"/>
                              <w:tblLook w:val="04A0" w:firstRow="1" w:lastRow="0" w:firstColumn="1" w:lastColumn="0" w:noHBand="0" w:noVBand="1"/>
                            </w:tblPr>
                            <w:tblGrid>
                              <w:gridCol w:w="3006"/>
                              <w:gridCol w:w="3006"/>
                              <w:gridCol w:w="3006"/>
                            </w:tblGrid>
                            <w:tr w:rsidR="00F77AE2" w14:paraId="6824EC61" w14:textId="77777777" w:rsidTr="00B06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796EA503" w14:textId="77777777" w:rsidR="00F77AE2" w:rsidRDefault="00F77AE2" w:rsidP="00F77AE2">
                                  <w:pPr>
                                    <w:jc w:val="center"/>
                                    <w:rPr>
                                      <w:rFonts w:ascii="Times New Roman" w:hAnsi="Times New Roman" w:cs="Times New Roman"/>
                                    </w:rPr>
                                  </w:pPr>
                                  <w:r>
                                    <w:rPr>
                                      <w:rFonts w:ascii="Times New Roman" w:hAnsi="Times New Roman" w:cs="Times New Roman" w:hint="eastAsia"/>
                                    </w:rPr>
                                    <w:t>S1</w:t>
                                  </w:r>
                                </w:p>
                              </w:tc>
                              <w:tc>
                                <w:tcPr>
                                  <w:tcW w:w="3006" w:type="dxa"/>
                                </w:tcPr>
                                <w:p w14:paraId="24BD6318" w14:textId="77777777" w:rsidR="00F77AE2" w:rsidRDefault="00F77AE2" w:rsidP="00F77AE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108F6511" w14:textId="77777777" w:rsidR="00F77AE2" w:rsidRDefault="00F77AE2" w:rsidP="00F77AE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F77AE2" w14:paraId="19E00402"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B8D2FB6"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226C373B"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C8F8B4E"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0EB2DAFB" w14:textId="77777777" w:rsidTr="00B06C94">
                              <w:tc>
                                <w:tcPr>
                                  <w:cnfStyle w:val="001000000000" w:firstRow="0" w:lastRow="0" w:firstColumn="1" w:lastColumn="0" w:oddVBand="0" w:evenVBand="0" w:oddHBand="0" w:evenHBand="0" w:firstRowFirstColumn="0" w:firstRowLastColumn="0" w:lastRowFirstColumn="0" w:lastRowLastColumn="0"/>
                                  <w:tcW w:w="3006" w:type="dxa"/>
                                </w:tcPr>
                                <w:p w14:paraId="42067DF1"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0E1A6FC1"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273DF37D"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4E4991AD"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7E87771E"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2DF1B2FC"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C6C3568"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4A72061C" w14:textId="77777777" w:rsidTr="00B06C94">
                              <w:tc>
                                <w:tcPr>
                                  <w:cnfStyle w:val="001000000000" w:firstRow="0" w:lastRow="0" w:firstColumn="1" w:lastColumn="0" w:oddVBand="0" w:evenVBand="0" w:oddHBand="0" w:evenHBand="0" w:firstRowFirstColumn="0" w:firstRowLastColumn="0" w:lastRowFirstColumn="0" w:lastRowLastColumn="0"/>
                                  <w:tcW w:w="3006" w:type="dxa"/>
                                </w:tcPr>
                                <w:p w14:paraId="77666AD8"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2F1DC7DF"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248982F7"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13614BD9" w14:textId="77777777" w:rsidR="00F77AE2" w:rsidRDefault="00F77AE2" w:rsidP="00F77AE2">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switches (S1,S2),  open is 0, close is 1; for result(LED), ON is 1, OFF is 0.</w:t>
                            </w:r>
                          </w:p>
                          <w:p w14:paraId="16A777FC" w14:textId="77777777" w:rsidR="00F77AE2" w:rsidRPr="001C7119" w:rsidRDefault="00F77AE2" w:rsidP="00F77AE2">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seen as a </w:t>
                            </w:r>
                            <w:r w:rsidRPr="00164946">
                              <w:rPr>
                                <w:rFonts w:ascii="Times New Roman" w:hAnsi="Times New Roman" w:cs="Times New Roman" w:hint="eastAsia"/>
                                <w:b/>
                                <w:bCs/>
                              </w:rPr>
                              <w:t>NAND gate</w:t>
                            </w:r>
                            <w:r>
                              <w:rPr>
                                <w:rFonts w:ascii="Times New Roman" w:hAnsi="Times New Roman" w:cs="Times New Roman" w:hint="eastAsia"/>
                              </w:rPr>
                              <w:t>.</w:t>
                            </w:r>
                          </w:p>
                          <w:p w14:paraId="31B2C235" w14:textId="77777777" w:rsidR="00F77AE2" w:rsidRPr="00164946" w:rsidRDefault="00F77AE2" w:rsidP="00F77AE2">
                            <w:pPr>
                              <w:rPr>
                                <w:rFonts w:ascii="Times New Roman" w:hAnsi="Times New Roman" w:cs="Times New Roman"/>
                              </w:rPr>
                            </w:pPr>
                          </w:p>
                          <w:p w14:paraId="0FCC6837" w14:textId="77777777" w:rsidR="00F77AE2" w:rsidRPr="00F77AE2" w:rsidRDefault="00F77AE2" w:rsidP="00260EB9">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12D633D" id="Text Box 34" o:spid="_x0000_s1049" type="#_x0000_t202" style="width:465.75pt;height:2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">
                <v:textbox>
                  <w:txbxContent>
                    <w:p w14:paraId="77C920C3" w14:textId="5822BECD" w:rsidR="00260EB9" w:rsidRDefault="00260EB9" w:rsidP="00260EB9">
                      <w:pPr>
                        <w:rPr>
                          <w:rFonts w:ascii="Times New Roman" w:hAnsi="Times New Roman" w:cs="Times New Roman"/>
                        </w:rPr>
                      </w:pPr>
                      <w:r w:rsidRPr="00796A36">
                        <w:rPr>
                          <w:rFonts w:ascii="Times New Roman" w:hAnsi="Times New Roman" w:cs="Times New Roman"/>
                        </w:rPr>
                        <w:t>[(</w:t>
                      </w:r>
                      <w:r w:rsidR="003625A9">
                        <w:rPr>
                          <w:rFonts w:ascii="Times New Roman" w:hAnsi="Times New Roman" w:cs="Times New Roman"/>
                        </w:rPr>
                        <w:t>C</w:t>
                      </w:r>
                      <w:r w:rsidRPr="00796A36">
                        <w:rPr>
                          <w:rFonts w:ascii="Times New Roman" w:hAnsi="Times New Roman" w:cs="Times New Roman"/>
                        </w:rPr>
                        <w:t>) Select a logic abstraction and draw a truth table for logical values (0/1)]</w:t>
                      </w:r>
                      <w:r w:rsidR="00083390">
                        <w:rPr>
                          <w:rFonts w:ascii="Times New Roman" w:hAnsi="Times New Roman" w:cs="Times New Roman"/>
                        </w:rPr>
                        <w:t xml:space="preserve"> (2 points)</w:t>
                      </w:r>
                    </w:p>
                    <w:p w14:paraId="2FC6D1E2" w14:textId="77777777" w:rsidR="00F77AE2" w:rsidRDefault="00F77AE2" w:rsidP="00F77AE2">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tbl>
                      <w:tblPr>
                        <w:tblStyle w:val="4-5"/>
                        <w:tblW w:w="0" w:type="auto"/>
                        <w:tblLook w:val="04A0" w:firstRow="1" w:lastRow="0" w:firstColumn="1" w:lastColumn="0" w:noHBand="0" w:noVBand="1"/>
                      </w:tblPr>
                      <w:tblGrid>
                        <w:gridCol w:w="3006"/>
                        <w:gridCol w:w="3006"/>
                        <w:gridCol w:w="3006"/>
                      </w:tblGrid>
                      <w:tr w:rsidR="00F77AE2" w14:paraId="6824EC61" w14:textId="77777777" w:rsidTr="00B06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796EA503" w14:textId="77777777" w:rsidR="00F77AE2" w:rsidRDefault="00F77AE2" w:rsidP="00F77AE2">
                            <w:pPr>
                              <w:jc w:val="center"/>
                              <w:rPr>
                                <w:rFonts w:ascii="Times New Roman" w:hAnsi="Times New Roman" w:cs="Times New Roman"/>
                              </w:rPr>
                            </w:pPr>
                            <w:r>
                              <w:rPr>
                                <w:rFonts w:ascii="Times New Roman" w:hAnsi="Times New Roman" w:cs="Times New Roman" w:hint="eastAsia"/>
                              </w:rPr>
                              <w:t>S1</w:t>
                            </w:r>
                          </w:p>
                        </w:tc>
                        <w:tc>
                          <w:tcPr>
                            <w:tcW w:w="3006" w:type="dxa"/>
                          </w:tcPr>
                          <w:p w14:paraId="24BD6318" w14:textId="77777777" w:rsidR="00F77AE2" w:rsidRDefault="00F77AE2" w:rsidP="00F77AE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S2</w:t>
                            </w:r>
                          </w:p>
                        </w:tc>
                        <w:tc>
                          <w:tcPr>
                            <w:tcW w:w="3006" w:type="dxa"/>
                          </w:tcPr>
                          <w:p w14:paraId="108F6511" w14:textId="77777777" w:rsidR="00F77AE2" w:rsidRDefault="00F77AE2" w:rsidP="00F77AE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Result</w:t>
                            </w:r>
                          </w:p>
                        </w:tc>
                      </w:tr>
                      <w:tr w:rsidR="00F77AE2" w14:paraId="19E00402"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B8D2FB6"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226C373B"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C8F8B4E"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0EB2DAFB" w14:textId="77777777" w:rsidTr="00B06C94">
                        <w:tc>
                          <w:tcPr>
                            <w:cnfStyle w:val="001000000000" w:firstRow="0" w:lastRow="0" w:firstColumn="1" w:lastColumn="0" w:oddVBand="0" w:evenVBand="0" w:oddHBand="0" w:evenHBand="0" w:firstRowFirstColumn="0" w:firstRowLastColumn="0" w:lastRowFirstColumn="0" w:lastRowLastColumn="0"/>
                            <w:tcW w:w="3006" w:type="dxa"/>
                          </w:tcPr>
                          <w:p w14:paraId="42067DF1"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0</w:t>
                            </w:r>
                          </w:p>
                        </w:tc>
                        <w:tc>
                          <w:tcPr>
                            <w:tcW w:w="3006" w:type="dxa"/>
                          </w:tcPr>
                          <w:p w14:paraId="0E1A6FC1"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273DF37D"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4E4991AD" w14:textId="77777777" w:rsidTr="00B06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7E87771E"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2DF1B2FC"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c>
                          <w:tcPr>
                            <w:tcW w:w="3006" w:type="dxa"/>
                          </w:tcPr>
                          <w:p w14:paraId="2C6C3568" w14:textId="77777777" w:rsidR="00F77AE2" w:rsidRDefault="00F77AE2" w:rsidP="00F77A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r>
                      <w:tr w:rsidR="00F77AE2" w14:paraId="4A72061C" w14:textId="77777777" w:rsidTr="00B06C94">
                        <w:tc>
                          <w:tcPr>
                            <w:cnfStyle w:val="001000000000" w:firstRow="0" w:lastRow="0" w:firstColumn="1" w:lastColumn="0" w:oddVBand="0" w:evenVBand="0" w:oddHBand="0" w:evenHBand="0" w:firstRowFirstColumn="0" w:firstRowLastColumn="0" w:lastRowFirstColumn="0" w:lastRowLastColumn="0"/>
                            <w:tcW w:w="3006" w:type="dxa"/>
                          </w:tcPr>
                          <w:p w14:paraId="77666AD8" w14:textId="77777777" w:rsidR="00F77AE2" w:rsidRPr="00164946" w:rsidRDefault="00F77AE2" w:rsidP="00F77AE2">
                            <w:pPr>
                              <w:jc w:val="center"/>
                              <w:rPr>
                                <w:rFonts w:ascii="Times New Roman" w:hAnsi="Times New Roman" w:cs="Times New Roman"/>
                                <w:b w:val="0"/>
                                <w:bCs w:val="0"/>
                              </w:rPr>
                            </w:pPr>
                            <w:r w:rsidRPr="00164946">
                              <w:rPr>
                                <w:rFonts w:ascii="Times New Roman" w:hAnsi="Times New Roman" w:cs="Times New Roman" w:hint="eastAsia"/>
                                <w:b w:val="0"/>
                                <w:bCs w:val="0"/>
                              </w:rPr>
                              <w:t>1</w:t>
                            </w:r>
                          </w:p>
                        </w:tc>
                        <w:tc>
                          <w:tcPr>
                            <w:tcW w:w="3006" w:type="dxa"/>
                          </w:tcPr>
                          <w:p w14:paraId="2F1DC7DF"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1</w:t>
                            </w:r>
                          </w:p>
                        </w:tc>
                        <w:tc>
                          <w:tcPr>
                            <w:tcW w:w="3006" w:type="dxa"/>
                          </w:tcPr>
                          <w:p w14:paraId="248982F7" w14:textId="77777777" w:rsidR="00F77AE2" w:rsidRDefault="00F77AE2" w:rsidP="00F77A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0</w:t>
                            </w:r>
                          </w:p>
                        </w:tc>
                      </w:tr>
                    </w:tbl>
                    <w:p w14:paraId="13614BD9" w14:textId="77777777" w:rsidR="00F77AE2" w:rsidRDefault="00F77AE2" w:rsidP="00F77AE2">
                      <w:pPr>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ote: for switches (S1,S2),  open is 0, close is 1; for result(LED), ON is 1, OFF is 0.</w:t>
                      </w:r>
                    </w:p>
                    <w:p w14:paraId="16A777FC" w14:textId="77777777" w:rsidR="00F77AE2" w:rsidRPr="001C7119" w:rsidRDefault="00F77AE2" w:rsidP="00F77AE2">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 result is 0 </w:t>
                      </w:r>
                      <w:r w:rsidRPr="00164946">
                        <w:rPr>
                          <w:rFonts w:ascii="Times New Roman" w:hAnsi="Times New Roman" w:cs="Times New Roman" w:hint="eastAsia"/>
                          <w:b/>
                          <w:bCs/>
                        </w:rPr>
                        <w:t>if and only</w:t>
                      </w:r>
                      <w:r>
                        <w:rPr>
                          <w:rFonts w:ascii="Times New Roman" w:hAnsi="Times New Roman" w:cs="Times New Roman" w:hint="eastAsia"/>
                        </w:rPr>
                        <w:t xml:space="preserve"> if two inputs are </w:t>
                      </w:r>
                      <w:r w:rsidRPr="00164946">
                        <w:rPr>
                          <w:rFonts w:ascii="Times New Roman" w:hAnsi="Times New Roman" w:cs="Times New Roman" w:hint="eastAsia"/>
                          <w:b/>
                          <w:bCs/>
                        </w:rPr>
                        <w:t>both</w:t>
                      </w:r>
                      <w:r>
                        <w:rPr>
                          <w:rFonts w:ascii="Times New Roman" w:hAnsi="Times New Roman" w:cs="Times New Roman" w:hint="eastAsia"/>
                        </w:rPr>
                        <w:t xml:space="preserve"> 1, which can be seen as a </w:t>
                      </w:r>
                      <w:r w:rsidRPr="00164946">
                        <w:rPr>
                          <w:rFonts w:ascii="Times New Roman" w:hAnsi="Times New Roman" w:cs="Times New Roman" w:hint="eastAsia"/>
                          <w:b/>
                          <w:bCs/>
                        </w:rPr>
                        <w:t>NAND gate</w:t>
                      </w:r>
                      <w:r>
                        <w:rPr>
                          <w:rFonts w:ascii="Times New Roman" w:hAnsi="Times New Roman" w:cs="Times New Roman" w:hint="eastAsia"/>
                        </w:rPr>
                        <w:t>.</w:t>
                      </w:r>
                    </w:p>
                    <w:p w14:paraId="31B2C235" w14:textId="77777777" w:rsidR="00F77AE2" w:rsidRPr="00164946" w:rsidRDefault="00F77AE2" w:rsidP="00F77AE2">
                      <w:pPr>
                        <w:rPr>
                          <w:rFonts w:ascii="Times New Roman" w:hAnsi="Times New Roman" w:cs="Times New Roman"/>
                        </w:rPr>
                      </w:pPr>
                    </w:p>
                    <w:p w14:paraId="0FCC6837" w14:textId="77777777" w:rsidR="00F77AE2" w:rsidRPr="00F77AE2" w:rsidRDefault="00F77AE2" w:rsidP="00260EB9">
                      <w:pPr>
                        <w:rPr>
                          <w:rFonts w:ascii="Times New Roman" w:hAnsi="Times New Roman" w:cs="Times New Roman"/>
                        </w:rPr>
                      </w:pPr>
                    </w:p>
                  </w:txbxContent>
                </v:textbox>
                <w10:anchorlock/>
              </v:shape>
            </w:pict>
          </mc:Fallback>
        </mc:AlternateContent>
      </w:r>
    </w:p>
    <w:p w14:paraId="244EE8B1" w14:textId="76B581CA" w:rsidR="00260EB9" w:rsidRDefault="00260EB9" w:rsidP="00260EB9">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774BAFB3" wp14:editId="7845D0CB">
                <wp:extent cx="5915025" cy="3038475"/>
                <wp:effectExtent l="0" t="0" r="28575" b="28575"/>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038475"/>
                        </a:xfrm>
                        <a:prstGeom prst="rect">
                          <a:avLst/>
                        </a:prstGeom>
                        <a:solidFill>
                          <a:srgbClr val="FFFFFF"/>
                        </a:solidFill>
                        <a:ln w="9525">
                          <a:solidFill>
                            <a:srgbClr val="000000"/>
                          </a:solidFill>
                          <a:miter lim="800000"/>
                          <a:headEnd/>
                          <a:tailEnd/>
                        </a:ln>
                      </wps:spPr>
                      <wps:txbx>
                        <w:txbxContent>
                          <w:p w14:paraId="79FACEC6" w14:textId="0FAAEF8E" w:rsidR="00260EB9" w:rsidRDefault="00260EB9" w:rsidP="00260EB9">
                            <w:pPr>
                              <w:rPr>
                                <w:rFonts w:ascii="Times New Roman" w:hAnsi="Times New Roman" w:cs="Times New Roman"/>
                              </w:rPr>
                            </w:pPr>
                            <w:r w:rsidRPr="00CD1B37">
                              <w:rPr>
                                <w:rFonts w:ascii="Times New Roman" w:hAnsi="Times New Roman" w:cs="Times New Roman"/>
                              </w:rPr>
                              <w:t>[(</w:t>
                            </w:r>
                            <w:r w:rsidR="003625A9">
                              <w:rPr>
                                <w:rFonts w:ascii="Times New Roman" w:hAnsi="Times New Roman" w:cs="Times New Roman"/>
                              </w:rPr>
                              <w:t>D</w:t>
                            </w:r>
                            <w:r w:rsidRPr="00CD1B37">
                              <w:rPr>
                                <w:rFonts w:ascii="Times New Roman" w:hAnsi="Times New Roman" w:cs="Times New Roman"/>
                              </w:rPr>
                              <w:t xml:space="preserve">) </w:t>
                            </w:r>
                            <w:r w:rsidR="00B4155F">
                              <w:rPr>
                                <w:rFonts w:ascii="Times New Roman" w:hAnsi="Times New Roman" w:cs="Times New Roman"/>
                              </w:rPr>
                              <w:t>What is the difference between an NMOS NAND gate and a CMOS NAND gate?</w:t>
                            </w:r>
                            <w:r w:rsidRPr="00CD1B37">
                              <w:rPr>
                                <w:rFonts w:ascii="Times New Roman" w:hAnsi="Times New Roman" w:cs="Times New Roman"/>
                              </w:rPr>
                              <w:t>]</w:t>
                            </w:r>
                            <w:r w:rsidR="00083390">
                              <w:rPr>
                                <w:rFonts w:ascii="Times New Roman" w:hAnsi="Times New Roman" w:cs="Times New Roman"/>
                              </w:rPr>
                              <w:t xml:space="preserve"> (1</w:t>
                            </w:r>
                            <w:r w:rsidR="006420A7">
                              <w:rPr>
                                <w:rFonts w:ascii="Times New Roman" w:hAnsi="Times New Roman" w:cs="Times New Roman"/>
                              </w:rPr>
                              <w:t>.5</w:t>
                            </w:r>
                            <w:r w:rsidR="00083390">
                              <w:rPr>
                                <w:rFonts w:ascii="Times New Roman" w:hAnsi="Times New Roman" w:cs="Times New Roman"/>
                              </w:rPr>
                              <w:t xml:space="preserve"> point</w:t>
                            </w:r>
                            <w:r w:rsidR="006420A7">
                              <w:rPr>
                                <w:rFonts w:ascii="Times New Roman" w:hAnsi="Times New Roman" w:cs="Times New Roman"/>
                              </w:rPr>
                              <w:t>s</w:t>
                            </w:r>
                            <w:r w:rsidR="00083390">
                              <w:rPr>
                                <w:rFonts w:ascii="Times New Roman" w:hAnsi="Times New Roman" w:cs="Times New Roman"/>
                              </w:rPr>
                              <w:t>)</w:t>
                            </w:r>
                          </w:p>
                          <w:p w14:paraId="35151184" w14:textId="65B95610" w:rsidR="00F77AE2" w:rsidRPr="00CD1B37" w:rsidRDefault="00F77AE2" w:rsidP="00260EB9">
                            <w:pPr>
                              <w:rPr>
                                <w:rFonts w:ascii="Times New Roman" w:hAnsi="Times New Roman" w:cs="Times New Roman"/>
                              </w:rPr>
                            </w:pPr>
                            <w:r w:rsidRPr="00F77AE2">
                              <w:rPr>
                                <w:rFonts w:ascii="Times New Roman" w:hAnsi="Times New Roman" w:cs="Times New Roman"/>
                              </w:rPr>
                              <w:t xml:space="preserve">An </w:t>
                            </w:r>
                            <w:r w:rsidRPr="00F77AE2">
                              <w:rPr>
                                <w:rFonts w:ascii="Times New Roman" w:hAnsi="Times New Roman" w:cs="Times New Roman"/>
                                <w:b/>
                                <w:bCs/>
                              </w:rPr>
                              <w:t>NMOS NAND gate</w:t>
                            </w:r>
                            <w:r w:rsidRPr="00F77AE2">
                              <w:rPr>
                                <w:rFonts w:ascii="Times New Roman" w:hAnsi="Times New Roman" w:cs="Times New Roman"/>
                              </w:rPr>
                              <w:t xml:space="preserve"> uses only NMOS transistors with pull-up resistors, so it </w:t>
                            </w:r>
                            <w:r w:rsidRPr="003E56D5">
                              <w:rPr>
                                <w:rFonts w:ascii="Times New Roman" w:hAnsi="Times New Roman" w:cs="Times New Roman"/>
                                <w:b/>
                                <w:bCs/>
                              </w:rPr>
                              <w:t>consumes power</w:t>
                            </w:r>
                            <w:r w:rsidRPr="003E56D5">
                              <w:rPr>
                                <w:rFonts w:ascii="Times New Roman" w:hAnsi="Times New Roman" w:cs="Times New Roman" w:hint="eastAsia"/>
                                <w:b/>
                                <w:bCs/>
                              </w:rPr>
                              <w:t xml:space="preserve"> when it stand-by</w:t>
                            </w:r>
                            <w:r w:rsidRPr="00F77AE2">
                              <w:rPr>
                                <w:rFonts w:ascii="Times New Roman" w:hAnsi="Times New Roman" w:cs="Times New Roman"/>
                              </w:rPr>
                              <w:t xml:space="preserve"> and </w:t>
                            </w:r>
                            <w:r w:rsidRPr="003E56D5">
                              <w:rPr>
                                <w:rFonts w:ascii="Times New Roman" w:hAnsi="Times New Roman" w:cs="Times New Roman"/>
                                <w:b/>
                                <w:bCs/>
                              </w:rPr>
                              <w:t>cannot</w:t>
                            </w:r>
                            <w:r w:rsidRPr="00F77AE2">
                              <w:rPr>
                                <w:rFonts w:ascii="Times New Roman" w:hAnsi="Times New Roman" w:cs="Times New Roman"/>
                              </w:rPr>
                              <w:t xml:space="preserve"> drive a full logic high.</w:t>
                            </w:r>
                            <w:r w:rsidRPr="00F77AE2">
                              <w:rPr>
                                <w:rFonts w:ascii="Times New Roman" w:hAnsi="Times New Roman" w:cs="Times New Roman"/>
                              </w:rPr>
                              <w:br/>
                              <w:t xml:space="preserve">A </w:t>
                            </w:r>
                            <w:r w:rsidRPr="00F77AE2">
                              <w:rPr>
                                <w:rFonts w:ascii="Times New Roman" w:hAnsi="Times New Roman" w:cs="Times New Roman"/>
                                <w:b/>
                                <w:bCs/>
                              </w:rPr>
                              <w:t>CMOS NAND gate</w:t>
                            </w:r>
                            <w:r w:rsidRPr="00F77AE2">
                              <w:rPr>
                                <w:rFonts w:ascii="Times New Roman" w:hAnsi="Times New Roman" w:cs="Times New Roman"/>
                              </w:rPr>
                              <w:t xml:space="preserve"> uses both PMOS and NMOS transistors in </w:t>
                            </w:r>
                            <w:r w:rsidRPr="003E56D5">
                              <w:rPr>
                                <w:rFonts w:ascii="Times New Roman" w:hAnsi="Times New Roman" w:cs="Times New Roman"/>
                                <w:b/>
                                <w:bCs/>
                              </w:rPr>
                              <w:t>complementary pairs</w:t>
                            </w:r>
                            <w:r w:rsidRPr="00F77AE2">
                              <w:rPr>
                                <w:rFonts w:ascii="Times New Roman" w:hAnsi="Times New Roman" w:cs="Times New Roman"/>
                              </w:rPr>
                              <w:t xml:space="preserve">, so it </w:t>
                            </w:r>
                            <w:r w:rsidR="00C636F0" w:rsidRPr="003E56D5">
                              <w:rPr>
                                <w:rFonts w:ascii="Times New Roman" w:hAnsi="Times New Roman" w:cs="Times New Roman" w:hint="eastAsia"/>
                                <w:b/>
                                <w:bCs/>
                              </w:rPr>
                              <w:t>can</w:t>
                            </w:r>
                            <w:r w:rsidR="00C636F0">
                              <w:rPr>
                                <w:rFonts w:ascii="Times New Roman" w:hAnsi="Times New Roman" w:cs="Times New Roman" w:hint="eastAsia"/>
                              </w:rPr>
                              <w:t xml:space="preserve"> drive a full logic high</w:t>
                            </w:r>
                            <w:r w:rsidRPr="00F77AE2">
                              <w:rPr>
                                <w:rFonts w:ascii="Times New Roman" w:hAnsi="Times New Roman" w:cs="Times New Roman"/>
                              </w:rPr>
                              <w:t>,</w:t>
                            </w:r>
                            <w:r w:rsidR="00C636F0">
                              <w:rPr>
                                <w:rFonts w:ascii="Times New Roman" w:hAnsi="Times New Roman" w:cs="Times New Roman" w:hint="eastAsia"/>
                              </w:rPr>
                              <w:t xml:space="preserve"> and</w:t>
                            </w:r>
                            <w:r w:rsidRPr="00F77AE2">
                              <w:rPr>
                                <w:rFonts w:ascii="Times New Roman" w:hAnsi="Times New Roman" w:cs="Times New Roman"/>
                              </w:rPr>
                              <w:t xml:space="preserve"> very </w:t>
                            </w:r>
                            <w:r w:rsidRPr="003E56D5">
                              <w:rPr>
                                <w:rFonts w:ascii="Times New Roman" w:hAnsi="Times New Roman" w:cs="Times New Roman"/>
                                <w:b/>
                                <w:bCs/>
                              </w:rPr>
                              <w:t>low static power consumption</w:t>
                            </w:r>
                            <w:r w:rsidRPr="00F77AE2">
                              <w:rPr>
                                <w:rFonts w:ascii="Times New Roman" w:hAnsi="Times New Roman" w:cs="Times New Roman"/>
                              </w:rPr>
                              <w:t>.</w:t>
                            </w:r>
                          </w:p>
                        </w:txbxContent>
                      </wps:txbx>
                      <wps:bodyPr rot="0" vert="horz" wrap="square" lIns="91440" tIns="45720" rIns="91440" bIns="45720" anchor="t" anchorCtr="0">
                        <a:noAutofit/>
                      </wps:bodyPr>
                    </wps:wsp>
                  </a:graphicData>
                </a:graphic>
              </wp:inline>
            </w:drawing>
          </mc:Choice>
          <mc:Fallback>
            <w:pict>
              <v:shape w14:anchorId="774BAFB3" id="Text Box 35" o:spid="_x0000_s1050" type="#_x0000_t202" style="width:465.75pt;height:2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">
                <v:textbox>
                  <w:txbxContent>
                    <w:p w14:paraId="79FACEC6" w14:textId="0FAAEF8E" w:rsidR="00260EB9" w:rsidRDefault="00260EB9" w:rsidP="00260EB9">
                      <w:pPr>
                        <w:rPr>
                          <w:rFonts w:ascii="Times New Roman" w:hAnsi="Times New Roman" w:cs="Times New Roman"/>
                        </w:rPr>
                      </w:pPr>
                      <w:r w:rsidRPr="00CD1B37">
                        <w:rPr>
                          <w:rFonts w:ascii="Times New Roman" w:hAnsi="Times New Roman" w:cs="Times New Roman"/>
                        </w:rPr>
                        <w:t>[(</w:t>
                      </w:r>
                      <w:r w:rsidR="003625A9">
                        <w:rPr>
                          <w:rFonts w:ascii="Times New Roman" w:hAnsi="Times New Roman" w:cs="Times New Roman"/>
                        </w:rPr>
                        <w:t>D</w:t>
                      </w:r>
                      <w:r w:rsidRPr="00CD1B37">
                        <w:rPr>
                          <w:rFonts w:ascii="Times New Roman" w:hAnsi="Times New Roman" w:cs="Times New Roman"/>
                        </w:rPr>
                        <w:t xml:space="preserve">) </w:t>
                      </w:r>
                      <w:r w:rsidR="00B4155F">
                        <w:rPr>
                          <w:rFonts w:ascii="Times New Roman" w:hAnsi="Times New Roman" w:cs="Times New Roman"/>
                        </w:rPr>
                        <w:t>What is the difference between an NMOS NAND gate and a CMOS NAND gate?</w:t>
                      </w:r>
                      <w:r w:rsidRPr="00CD1B37">
                        <w:rPr>
                          <w:rFonts w:ascii="Times New Roman" w:hAnsi="Times New Roman" w:cs="Times New Roman"/>
                        </w:rPr>
                        <w:t>]</w:t>
                      </w:r>
                      <w:r w:rsidR="00083390">
                        <w:rPr>
                          <w:rFonts w:ascii="Times New Roman" w:hAnsi="Times New Roman" w:cs="Times New Roman"/>
                        </w:rPr>
                        <w:t xml:space="preserve"> (1</w:t>
                      </w:r>
                      <w:r w:rsidR="006420A7">
                        <w:rPr>
                          <w:rFonts w:ascii="Times New Roman" w:hAnsi="Times New Roman" w:cs="Times New Roman"/>
                        </w:rPr>
                        <w:t>.5</w:t>
                      </w:r>
                      <w:r w:rsidR="00083390">
                        <w:rPr>
                          <w:rFonts w:ascii="Times New Roman" w:hAnsi="Times New Roman" w:cs="Times New Roman"/>
                        </w:rPr>
                        <w:t xml:space="preserve"> point</w:t>
                      </w:r>
                      <w:r w:rsidR="006420A7">
                        <w:rPr>
                          <w:rFonts w:ascii="Times New Roman" w:hAnsi="Times New Roman" w:cs="Times New Roman"/>
                        </w:rPr>
                        <w:t>s</w:t>
                      </w:r>
                      <w:r w:rsidR="00083390">
                        <w:rPr>
                          <w:rFonts w:ascii="Times New Roman" w:hAnsi="Times New Roman" w:cs="Times New Roman"/>
                        </w:rPr>
                        <w:t>)</w:t>
                      </w:r>
                    </w:p>
                    <w:p w14:paraId="35151184" w14:textId="65B95610" w:rsidR="00F77AE2" w:rsidRPr="00CD1B37" w:rsidRDefault="00F77AE2" w:rsidP="00260EB9">
                      <w:pPr>
                        <w:rPr>
                          <w:rFonts w:ascii="Times New Roman" w:hAnsi="Times New Roman" w:cs="Times New Roman"/>
                        </w:rPr>
                      </w:pPr>
                      <w:r w:rsidRPr="00F77AE2">
                        <w:rPr>
                          <w:rFonts w:ascii="Times New Roman" w:hAnsi="Times New Roman" w:cs="Times New Roman"/>
                        </w:rPr>
                        <w:t xml:space="preserve">An </w:t>
                      </w:r>
                      <w:r w:rsidRPr="00F77AE2">
                        <w:rPr>
                          <w:rFonts w:ascii="Times New Roman" w:hAnsi="Times New Roman" w:cs="Times New Roman"/>
                          <w:b/>
                          <w:bCs/>
                        </w:rPr>
                        <w:t>NMOS NAND gate</w:t>
                      </w:r>
                      <w:r w:rsidRPr="00F77AE2">
                        <w:rPr>
                          <w:rFonts w:ascii="Times New Roman" w:hAnsi="Times New Roman" w:cs="Times New Roman"/>
                        </w:rPr>
                        <w:t xml:space="preserve"> uses only NMOS transistors with pull-up resistors, so it </w:t>
                      </w:r>
                      <w:r w:rsidRPr="003E56D5">
                        <w:rPr>
                          <w:rFonts w:ascii="Times New Roman" w:hAnsi="Times New Roman" w:cs="Times New Roman"/>
                          <w:b/>
                          <w:bCs/>
                        </w:rPr>
                        <w:t>consumes power</w:t>
                      </w:r>
                      <w:r w:rsidRPr="003E56D5">
                        <w:rPr>
                          <w:rFonts w:ascii="Times New Roman" w:hAnsi="Times New Roman" w:cs="Times New Roman" w:hint="eastAsia"/>
                          <w:b/>
                          <w:bCs/>
                        </w:rPr>
                        <w:t xml:space="preserve"> when it stand-by</w:t>
                      </w:r>
                      <w:r w:rsidRPr="00F77AE2">
                        <w:rPr>
                          <w:rFonts w:ascii="Times New Roman" w:hAnsi="Times New Roman" w:cs="Times New Roman"/>
                        </w:rPr>
                        <w:t xml:space="preserve"> and </w:t>
                      </w:r>
                      <w:r w:rsidRPr="003E56D5">
                        <w:rPr>
                          <w:rFonts w:ascii="Times New Roman" w:hAnsi="Times New Roman" w:cs="Times New Roman"/>
                          <w:b/>
                          <w:bCs/>
                        </w:rPr>
                        <w:t>cannot</w:t>
                      </w:r>
                      <w:r w:rsidRPr="00F77AE2">
                        <w:rPr>
                          <w:rFonts w:ascii="Times New Roman" w:hAnsi="Times New Roman" w:cs="Times New Roman"/>
                        </w:rPr>
                        <w:t xml:space="preserve"> drive a full logic high.</w:t>
                      </w:r>
                      <w:r w:rsidRPr="00F77AE2">
                        <w:rPr>
                          <w:rFonts w:ascii="Times New Roman" w:hAnsi="Times New Roman" w:cs="Times New Roman"/>
                        </w:rPr>
                        <w:br/>
                        <w:t xml:space="preserve">A </w:t>
                      </w:r>
                      <w:r w:rsidRPr="00F77AE2">
                        <w:rPr>
                          <w:rFonts w:ascii="Times New Roman" w:hAnsi="Times New Roman" w:cs="Times New Roman"/>
                          <w:b/>
                          <w:bCs/>
                        </w:rPr>
                        <w:t>CMOS NAND gate</w:t>
                      </w:r>
                      <w:r w:rsidRPr="00F77AE2">
                        <w:rPr>
                          <w:rFonts w:ascii="Times New Roman" w:hAnsi="Times New Roman" w:cs="Times New Roman"/>
                        </w:rPr>
                        <w:t xml:space="preserve"> uses both PMOS and NMOS transistors in </w:t>
                      </w:r>
                      <w:r w:rsidRPr="003E56D5">
                        <w:rPr>
                          <w:rFonts w:ascii="Times New Roman" w:hAnsi="Times New Roman" w:cs="Times New Roman"/>
                          <w:b/>
                          <w:bCs/>
                        </w:rPr>
                        <w:t>complementary pairs</w:t>
                      </w:r>
                      <w:r w:rsidRPr="00F77AE2">
                        <w:rPr>
                          <w:rFonts w:ascii="Times New Roman" w:hAnsi="Times New Roman" w:cs="Times New Roman"/>
                        </w:rPr>
                        <w:t xml:space="preserve">, so it </w:t>
                      </w:r>
                      <w:r w:rsidR="00C636F0" w:rsidRPr="003E56D5">
                        <w:rPr>
                          <w:rFonts w:ascii="Times New Roman" w:hAnsi="Times New Roman" w:cs="Times New Roman" w:hint="eastAsia"/>
                          <w:b/>
                          <w:bCs/>
                        </w:rPr>
                        <w:t>can</w:t>
                      </w:r>
                      <w:r w:rsidR="00C636F0">
                        <w:rPr>
                          <w:rFonts w:ascii="Times New Roman" w:hAnsi="Times New Roman" w:cs="Times New Roman" w:hint="eastAsia"/>
                        </w:rPr>
                        <w:t xml:space="preserve"> drive a full logic high</w:t>
                      </w:r>
                      <w:r w:rsidRPr="00F77AE2">
                        <w:rPr>
                          <w:rFonts w:ascii="Times New Roman" w:hAnsi="Times New Roman" w:cs="Times New Roman"/>
                        </w:rPr>
                        <w:t>,</w:t>
                      </w:r>
                      <w:r w:rsidR="00C636F0">
                        <w:rPr>
                          <w:rFonts w:ascii="Times New Roman" w:hAnsi="Times New Roman" w:cs="Times New Roman" w:hint="eastAsia"/>
                        </w:rPr>
                        <w:t xml:space="preserve"> and</w:t>
                      </w:r>
                      <w:r w:rsidRPr="00F77AE2">
                        <w:rPr>
                          <w:rFonts w:ascii="Times New Roman" w:hAnsi="Times New Roman" w:cs="Times New Roman"/>
                        </w:rPr>
                        <w:t xml:space="preserve"> very </w:t>
                      </w:r>
                      <w:r w:rsidRPr="003E56D5">
                        <w:rPr>
                          <w:rFonts w:ascii="Times New Roman" w:hAnsi="Times New Roman" w:cs="Times New Roman"/>
                          <w:b/>
                          <w:bCs/>
                        </w:rPr>
                        <w:t>low static power consumption</w:t>
                      </w:r>
                      <w:r w:rsidRPr="00F77AE2">
                        <w:rPr>
                          <w:rFonts w:ascii="Times New Roman" w:hAnsi="Times New Roman" w:cs="Times New Roman"/>
                        </w:rPr>
                        <w:t>.</w:t>
                      </w:r>
                    </w:p>
                  </w:txbxContent>
                </v:textbox>
                <w10:anchorlock/>
              </v:shape>
            </w:pict>
          </mc:Fallback>
        </mc:AlternateContent>
      </w:r>
    </w:p>
    <w:p w14:paraId="720E9C00" w14:textId="77777777" w:rsidR="00CF2843" w:rsidRDefault="00083390" w:rsidP="00260EB9">
      <w:pPr>
        <w:rPr>
          <w:rFonts w:ascii="Times New Roman" w:hAnsi="Times New Roman" w:cs="Times New Roman"/>
          <w:b/>
          <w:sz w:val="28"/>
        </w:rPr>
      </w:pPr>
      <w:r>
        <w:rPr>
          <w:rFonts w:ascii="Times New Roman" w:eastAsia="Times New Roman" w:hAnsi="Times New Roman" w:cs="Times New Roman"/>
          <w:noProof/>
        </w:rPr>
        <mc:AlternateContent>
          <mc:Choice Requires="wps">
            <w:drawing>
              <wp:inline distT="0" distB="0" distL="0" distR="0" wp14:anchorId="30C577C5" wp14:editId="46FA5926">
                <wp:extent cx="5943600" cy="274320"/>
                <wp:effectExtent l="0" t="0" r="19050" b="11430"/>
                <wp:docPr id="7" name="Rectangle 7"/>
                <wp:cNvGraphicFramePr/>
                <a:graphic xmlns:a="http://schemas.openxmlformats.org/drawingml/2006/main">
                  <a:graphicData uri="http://schemas.microsoft.com/office/word/2010/wordprocessingShape">
                    <wps:wsp>
                      <wps:cNvSpPr/>
                      <wps:spPr>
                        <a:xfrm>
                          <a:off x="0" y="0"/>
                          <a:ext cx="594360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2F81B6" w14:textId="56D1F9C2" w:rsidR="00083390" w:rsidRDefault="00083390" w:rsidP="00083390">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 xml:space="preserve">[(E) Demonstrate your circuit to the TA for </w:t>
                            </w:r>
                            <w:r w:rsidR="00574F6B">
                              <w:rPr>
                                <w:rFonts w:ascii="Times New Roman" w:eastAsia="Times New Roman" w:hAnsi="Times New Roman" w:cs="Times New Roman"/>
                                <w:color w:val="000000"/>
                              </w:rPr>
                              <w:t>the</w:t>
                            </w:r>
                            <w:r w:rsidR="00E41582">
                              <w:rPr>
                                <w:rFonts w:ascii="Times New Roman" w:eastAsia="Times New Roman" w:hAnsi="Times New Roman" w:cs="Times New Roman"/>
                                <w:color w:val="000000"/>
                              </w:rPr>
                              <w:t xml:space="preserve"> second</w:t>
                            </w:r>
                            <w:r w:rsidR="00574F6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Lab </w:t>
                            </w:r>
                            <w:r w:rsidR="00574F6B">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check-off.] (</w:t>
                            </w:r>
                            <w:r w:rsidR="00604547">
                              <w:rPr>
                                <w:rFonts w:ascii="Times New Roman" w:eastAsia="Times New Roman" w:hAnsi="Times New Roman" w:cs="Times New Roman"/>
                                <w:color w:val="000000"/>
                              </w:rPr>
                              <w:t>7</w:t>
                            </w:r>
                            <w:r>
                              <w:rPr>
                                <w:rFonts w:ascii="Times New Roman" w:eastAsia="Times New Roman" w:hAnsi="Times New Roman" w:cs="Times New Roman"/>
                                <w:color w:val="000000"/>
                              </w:rPr>
                              <w:t xml:space="preserve"> points)</w:t>
                            </w:r>
                          </w:p>
                          <w:p w14:paraId="54901143" w14:textId="77777777" w:rsidR="00083390" w:rsidRDefault="00083390" w:rsidP="00083390">
                            <w:pPr>
                              <w:spacing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30C577C5" id="Rectangle 7" o:spid="_x0000_s1051" style="width:468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">
                <v:stroke startarrowwidth="narrow" startarrowlength="short" endarrowwidth="narrow" endarrowlength="short"/>
                <v:textbox inset="2.53958mm,1.2694mm,2.53958mm,1.2694mm">
                  <w:txbxContent>
                    <w:p w14:paraId="572F81B6" w14:textId="56D1F9C2" w:rsidR="00083390" w:rsidRDefault="00083390" w:rsidP="00083390">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 xml:space="preserve">[(E) Demonstrate your circuit to the TA for </w:t>
                      </w:r>
                      <w:r w:rsidR="00574F6B">
                        <w:rPr>
                          <w:rFonts w:ascii="Times New Roman" w:eastAsia="Times New Roman" w:hAnsi="Times New Roman" w:cs="Times New Roman"/>
                          <w:color w:val="000000"/>
                        </w:rPr>
                        <w:t>the</w:t>
                      </w:r>
                      <w:r w:rsidR="00E41582">
                        <w:rPr>
                          <w:rFonts w:ascii="Times New Roman" w:eastAsia="Times New Roman" w:hAnsi="Times New Roman" w:cs="Times New Roman"/>
                          <w:color w:val="000000"/>
                        </w:rPr>
                        <w:t xml:space="preserve"> second</w:t>
                      </w:r>
                      <w:r w:rsidR="00574F6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Lab </w:t>
                      </w:r>
                      <w:r w:rsidR="00574F6B">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check-off.] (</w:t>
                      </w:r>
                      <w:r w:rsidR="00604547">
                        <w:rPr>
                          <w:rFonts w:ascii="Times New Roman" w:eastAsia="Times New Roman" w:hAnsi="Times New Roman" w:cs="Times New Roman"/>
                          <w:color w:val="000000"/>
                        </w:rPr>
                        <w:t>7</w:t>
                      </w:r>
                      <w:r>
                        <w:rPr>
                          <w:rFonts w:ascii="Times New Roman" w:eastAsia="Times New Roman" w:hAnsi="Times New Roman" w:cs="Times New Roman"/>
                          <w:color w:val="000000"/>
                        </w:rPr>
                        <w:t xml:space="preserve"> points)</w:t>
                      </w:r>
                    </w:p>
                    <w:p w14:paraId="54901143" w14:textId="77777777" w:rsidR="00083390" w:rsidRDefault="00083390" w:rsidP="00083390">
                      <w:pPr>
                        <w:spacing w:line="258" w:lineRule="auto"/>
                        <w:textDirection w:val="btLr"/>
                      </w:pPr>
                    </w:p>
                  </w:txbxContent>
                </v:textbox>
                <w10:anchorlock/>
              </v:rect>
            </w:pict>
          </mc:Fallback>
        </mc:AlternateContent>
      </w:r>
    </w:p>
    <w:p w14:paraId="02418620" w14:textId="790FE69A" w:rsidR="00260EB9" w:rsidRDefault="00260EB9" w:rsidP="00260EB9">
      <w:pPr>
        <w:rPr>
          <w:rFonts w:ascii="Times New Roman" w:hAnsi="Times New Roman" w:cs="Times New Roman"/>
          <w:b/>
          <w:sz w:val="28"/>
        </w:rPr>
      </w:pPr>
      <w:r>
        <w:rPr>
          <w:rFonts w:ascii="Times New Roman" w:hAnsi="Times New Roman" w:cs="Times New Roman"/>
          <w:b/>
          <w:sz w:val="28"/>
        </w:rPr>
        <w:br w:type="page"/>
      </w:r>
    </w:p>
    <w:p w14:paraId="7D1E83B1" w14:textId="633C1BBA"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6AAE356F" w14:textId="24AC05AD" w:rsidR="00572DB7" w:rsidRPr="00322F5D" w:rsidRDefault="00572DB7" w:rsidP="00572DB7">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2999ABA5" wp14:editId="075AA167">
                <wp:extent cx="5915025" cy="7829550"/>
                <wp:effectExtent l="0" t="0" r="28575"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29550"/>
                        </a:xfrm>
                        <a:prstGeom prst="rect">
                          <a:avLst/>
                        </a:prstGeom>
                        <a:solidFill>
                          <a:srgbClr val="FFFFFF"/>
                        </a:solidFill>
                        <a:ln w="9525">
                          <a:solidFill>
                            <a:srgbClr val="000000"/>
                          </a:solidFill>
                          <a:miter lim="800000"/>
                          <a:headEnd/>
                          <a:tailEnd/>
                        </a:ln>
                      </wps:spPr>
                      <wps:txbx>
                        <w:txbxContent>
                          <w:p w14:paraId="2D478977"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76783110" w:rsidR="006A7B8C" w:rsidRPr="00D24D65" w:rsidRDefault="006A7B8C" w:rsidP="00572DB7">
                            <w:pPr>
                              <w:rPr>
                                <w:rFonts w:ascii="Times New Roman" w:hAnsi="Times New Roman" w:cs="Times New Roman"/>
                                <w:sz w:val="28"/>
                              </w:rPr>
                            </w:pPr>
                          </w:p>
                        </w:txbxContent>
                      </wps:txbx>
                      <wps:bodyPr rot="0" vert="horz" wrap="square" lIns="91440" tIns="45720" rIns="91440" bIns="45720" anchor="t" anchorCtr="0">
                        <a:noAutofit/>
                      </wps:bodyPr>
                    </wps:wsp>
                  </a:graphicData>
                </a:graphic>
              </wp:inline>
            </w:drawing>
          </mc:Choice>
          <mc:Fallback>
            <w:pict>
              <v:shape w14:anchorId="2999ABA5" id="Text Box 3" o:spid="_x0000_s1052" type="#_x0000_t202" style="width:465.7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">
                <v:textbox>
                  <w:txbxContent>
                    <w:p w14:paraId="2D478977"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76783110" w:rsidR="006A7B8C" w:rsidRPr="00D24D65" w:rsidRDefault="006A7B8C" w:rsidP="00572DB7">
                      <w:pPr>
                        <w:rPr>
                          <w:rFonts w:ascii="Times New Roman" w:hAnsi="Times New Roman" w:cs="Times New Roman"/>
                          <w:sz w:val="28"/>
                        </w:rPr>
                      </w:pPr>
                    </w:p>
                  </w:txbxContent>
                </v:textbox>
                <w10:anchorlock/>
              </v:shape>
            </w:pict>
          </mc:Fallback>
        </mc:AlternateContent>
      </w:r>
    </w:p>
    <w:p w14:paraId="30E08707" w14:textId="77777777"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04E44E30" w14:textId="77777777" w:rsidR="00572DB7" w:rsidRPr="00322F5D" w:rsidRDefault="00572DB7" w:rsidP="00572DB7">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7EE1D49A" wp14:editId="4277F8D7">
                <wp:extent cx="5915025" cy="7810500"/>
                <wp:effectExtent l="0" t="0" r="28575" b="19050"/>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5F706AFB" w14:textId="77777777" w:rsidR="006A7B8C" w:rsidRPr="00D24D65" w:rsidRDefault="006A7B8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0CFCF4CB" w:rsidR="006A7B8C" w:rsidRPr="00D24D65" w:rsidRDefault="006A7B8C">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EE1D49A" id="Text Box 18" o:spid="_x0000_s1053"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CF&#10;qSvaFAIAACgEAAAOAAAAAAAAAAAAAAAAAC4CAABkcnMvZTJvRG9jLnhtbFBLAQItABQABgAIAAAA&#10;IQCQfLzf3QAAAAYBAAAPAAAAAAAAAAAAAAAAAG4EAABkcnMvZG93bnJldi54bWxQSwUGAAAAAAQA&#10;BADzAAAAeAUAAAAA&#10;">
                <v:textbox>
                  <w:txbxContent>
                    <w:p w14:paraId="5F706AFB" w14:textId="77777777" w:rsidR="006A7B8C" w:rsidRPr="00D24D65" w:rsidRDefault="006A7B8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0CFCF4CB" w:rsidR="006A7B8C" w:rsidRPr="00D24D65" w:rsidRDefault="006A7B8C">
                      <w:pPr>
                        <w:rPr>
                          <w:rFonts w:ascii="Times New Roman" w:hAnsi="Times New Roman" w:cs="Times New Roman"/>
                        </w:rPr>
                      </w:pPr>
                    </w:p>
                  </w:txbxContent>
                </v:textbox>
                <w10:anchorlock/>
              </v:shape>
            </w:pict>
          </mc:Fallback>
        </mc:AlternateContent>
      </w:r>
    </w:p>
    <w:p w14:paraId="53FA77DC" w14:textId="455DEF03" w:rsidR="00572DB7" w:rsidRPr="00322F5D" w:rsidRDefault="003C3A52">
      <w:pPr>
        <w:rPr>
          <w:rFonts w:ascii="Times New Roman" w:hAnsi="Times New Roman" w:cs="Times New Roman"/>
          <w:b/>
          <w:sz w:val="28"/>
        </w:rPr>
      </w:pPr>
      <w:r w:rsidRPr="00322F5D">
        <w:rPr>
          <w:rFonts w:ascii="Times New Roman" w:hAnsi="Times New Roman" w:cs="Times New Roman"/>
          <w:b/>
          <w:sz w:val="28"/>
        </w:rPr>
        <w:lastRenderedPageBreak/>
        <w:t>EXTRA PAGES</w:t>
      </w:r>
      <w:r w:rsidR="00572DB7" w:rsidRPr="00322F5D">
        <w:rPr>
          <w:rFonts w:ascii="Times New Roman" w:hAnsi="Times New Roman" w:cs="Times New Roman"/>
          <w:noProof/>
        </w:rPr>
        <mc:AlternateContent>
          <mc:Choice Requires="wps">
            <w:drawing>
              <wp:inline distT="0" distB="0" distL="0" distR="0" wp14:anchorId="716DF349" wp14:editId="221B1F26">
                <wp:extent cx="5915025" cy="7810500"/>
                <wp:effectExtent l="0" t="0" r="28575" b="1905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7DD58BD4"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0FABED20" w:rsidR="006A7B8C" w:rsidRPr="00D24D65" w:rsidRDefault="006A7B8C">
                            <w:pPr>
                              <w:rPr>
                                <w:rFonts w:ascii="Times New Roman" w:hAnsi="Times New Roman" w:cs="Times New Roman"/>
                              </w:rPr>
                            </w:pPr>
                            <w:r w:rsidRPr="00D24D65">
                              <w:rPr>
                                <w:rFonts w:ascii="Times New Roman" w:hAnsi="Times New Roman" w:cs="Times New Roman"/>
                              </w:rPr>
                              <w:t xml:space="preserve"> </w:t>
                            </w:r>
                          </w:p>
                        </w:txbxContent>
                      </wps:txbx>
                      <wps:bodyPr rot="0" vert="horz" wrap="square" lIns="91440" tIns="45720" rIns="91440" bIns="45720" anchor="t" anchorCtr="0">
                        <a:noAutofit/>
                      </wps:bodyPr>
                    </wps:wsp>
                  </a:graphicData>
                </a:graphic>
              </wp:inline>
            </w:drawing>
          </mc:Choice>
          <mc:Fallback>
            <w:pict>
              <v:shape w14:anchorId="716DF349" id="Text Box 19" o:spid="_x0000_s1054"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Ds&#10;AwCqFAIAACgEAAAOAAAAAAAAAAAAAAAAAC4CAABkcnMvZTJvRG9jLnhtbFBLAQItABQABgAIAAAA&#10;IQCQfLzf3QAAAAYBAAAPAAAAAAAAAAAAAAAAAG4EAABkcnMvZG93bnJldi54bWxQSwUGAAAAAAQA&#10;BADzAAAAeAUAAAAA&#10;">
                <v:textbox>
                  <w:txbxContent>
                    <w:p w14:paraId="7DD58BD4"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0FABED20" w:rsidR="006A7B8C" w:rsidRPr="00D24D65" w:rsidRDefault="006A7B8C">
                      <w:pPr>
                        <w:rPr>
                          <w:rFonts w:ascii="Times New Roman" w:hAnsi="Times New Roman" w:cs="Times New Roman"/>
                        </w:rPr>
                      </w:pPr>
                      <w:r w:rsidRPr="00D24D65">
                        <w:rPr>
                          <w:rFonts w:ascii="Times New Roman" w:hAnsi="Times New Roman" w:cs="Times New Roman"/>
                        </w:rPr>
                        <w:t xml:space="preserve"> </w:t>
                      </w:r>
                    </w:p>
                  </w:txbxContent>
                </v:textbox>
                <w10:anchorlock/>
              </v:shape>
            </w:pict>
          </mc:Fallback>
        </mc:AlternateContent>
      </w:r>
    </w:p>
    <w:sectPr w:rsidR="00572DB7" w:rsidRPr="00322F5D">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16FD4C" w14:textId="77777777" w:rsidR="00BD17F4" w:rsidRDefault="00BD17F4" w:rsidP="008832E4">
      <w:pPr>
        <w:spacing w:after="0" w:line="240" w:lineRule="auto"/>
      </w:pPr>
      <w:r>
        <w:separator/>
      </w:r>
    </w:p>
  </w:endnote>
  <w:endnote w:type="continuationSeparator" w:id="0">
    <w:p w14:paraId="51AA7D21" w14:textId="77777777" w:rsidR="00BD17F4" w:rsidRDefault="00BD17F4" w:rsidP="00883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4965922"/>
      <w:docPartObj>
        <w:docPartGallery w:val="Page Numbers (Bottom of Page)"/>
        <w:docPartUnique/>
      </w:docPartObj>
    </w:sdtPr>
    <w:sdtEndPr>
      <w:rPr>
        <w:rFonts w:ascii="Times New Roman" w:hAnsi="Times New Roman" w:cs="Times New Roman"/>
        <w:b/>
        <w:bCs/>
        <w:noProof/>
      </w:rPr>
    </w:sdtEndPr>
    <w:sdtContent>
      <w:p w14:paraId="791B7C28" w14:textId="195D4449" w:rsidR="00677EF8" w:rsidRPr="00677EF8" w:rsidRDefault="00677EF8">
        <w:pPr>
          <w:pStyle w:val="aa"/>
          <w:jc w:val="center"/>
          <w:rPr>
            <w:rFonts w:ascii="Times New Roman" w:hAnsi="Times New Roman" w:cs="Times New Roman"/>
            <w:b/>
            <w:bCs/>
          </w:rPr>
        </w:pPr>
        <w:r w:rsidRPr="00677EF8">
          <w:rPr>
            <w:rFonts w:ascii="Times New Roman" w:hAnsi="Times New Roman" w:cs="Times New Roman"/>
            <w:b/>
            <w:bCs/>
          </w:rPr>
          <w:fldChar w:fldCharType="begin"/>
        </w:r>
        <w:r w:rsidRPr="00677EF8">
          <w:rPr>
            <w:rFonts w:ascii="Times New Roman" w:hAnsi="Times New Roman" w:cs="Times New Roman"/>
            <w:b/>
            <w:bCs/>
          </w:rPr>
          <w:instrText xml:space="preserve"> PAGE   \* MERGEFORMAT </w:instrText>
        </w:r>
        <w:r w:rsidRPr="00677EF8">
          <w:rPr>
            <w:rFonts w:ascii="Times New Roman" w:hAnsi="Times New Roman" w:cs="Times New Roman"/>
            <w:b/>
            <w:bCs/>
          </w:rPr>
          <w:fldChar w:fldCharType="separate"/>
        </w:r>
        <w:r w:rsidR="009161CB">
          <w:rPr>
            <w:rFonts w:ascii="Times New Roman" w:hAnsi="Times New Roman" w:cs="Times New Roman"/>
            <w:b/>
            <w:bCs/>
            <w:noProof/>
          </w:rPr>
          <w:t>2</w:t>
        </w:r>
        <w:r w:rsidRPr="00677EF8">
          <w:rPr>
            <w:rFonts w:ascii="Times New Roman" w:hAnsi="Times New Roman" w:cs="Times New Roman"/>
            <w:b/>
            <w:bCs/>
            <w:noProof/>
          </w:rPr>
          <w:fldChar w:fldCharType="end"/>
        </w:r>
      </w:p>
    </w:sdtContent>
  </w:sdt>
  <w:p w14:paraId="2680A798" w14:textId="77777777" w:rsidR="00677EF8" w:rsidRDefault="00677EF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B5D0AD" w14:textId="77777777" w:rsidR="00BD17F4" w:rsidRDefault="00BD17F4" w:rsidP="008832E4">
      <w:pPr>
        <w:spacing w:after="0" w:line="240" w:lineRule="auto"/>
      </w:pPr>
      <w:r>
        <w:separator/>
      </w:r>
    </w:p>
  </w:footnote>
  <w:footnote w:type="continuationSeparator" w:id="0">
    <w:p w14:paraId="741139B2" w14:textId="77777777" w:rsidR="00BD17F4" w:rsidRDefault="00BD17F4" w:rsidP="008832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5F7AA3"/>
    <w:multiLevelType w:val="multilevel"/>
    <w:tmpl w:val="063C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D1F57D9"/>
    <w:multiLevelType w:val="hybridMultilevel"/>
    <w:tmpl w:val="A8BA921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84323355">
    <w:abstractNumId w:val="1"/>
  </w:num>
  <w:num w:numId="2" w16cid:durableId="15467897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张鹤扬">
    <w15:presenceInfo w15:providerId="None" w15:userId="张鹤扬"/>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hideSpellingErrors/>
  <w:hideGrammaticalError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B87"/>
    <w:rsid w:val="00002796"/>
    <w:rsid w:val="00030461"/>
    <w:rsid w:val="00033ECF"/>
    <w:rsid w:val="0004797F"/>
    <w:rsid w:val="000508CC"/>
    <w:rsid w:val="00062314"/>
    <w:rsid w:val="00063DDA"/>
    <w:rsid w:val="00083390"/>
    <w:rsid w:val="000C3C00"/>
    <w:rsid w:val="000C67F5"/>
    <w:rsid w:val="000E3854"/>
    <w:rsid w:val="000E4F49"/>
    <w:rsid w:val="000F3CD5"/>
    <w:rsid w:val="001145A8"/>
    <w:rsid w:val="00123D57"/>
    <w:rsid w:val="00140EA8"/>
    <w:rsid w:val="001421E1"/>
    <w:rsid w:val="001534D7"/>
    <w:rsid w:val="00164946"/>
    <w:rsid w:val="0018136A"/>
    <w:rsid w:val="001824A9"/>
    <w:rsid w:val="00186797"/>
    <w:rsid w:val="00196BD8"/>
    <w:rsid w:val="00196EE2"/>
    <w:rsid w:val="001B18EA"/>
    <w:rsid w:val="001B2739"/>
    <w:rsid w:val="001C7119"/>
    <w:rsid w:val="001D5587"/>
    <w:rsid w:val="001E2755"/>
    <w:rsid w:val="001F2C3E"/>
    <w:rsid w:val="00207597"/>
    <w:rsid w:val="00211BE5"/>
    <w:rsid w:val="002140FE"/>
    <w:rsid w:val="002269DA"/>
    <w:rsid w:val="00260EB9"/>
    <w:rsid w:val="00264C7F"/>
    <w:rsid w:val="00266F4B"/>
    <w:rsid w:val="00286667"/>
    <w:rsid w:val="00294866"/>
    <w:rsid w:val="002B0838"/>
    <w:rsid w:val="002B1D32"/>
    <w:rsid w:val="002C2177"/>
    <w:rsid w:val="002E1B41"/>
    <w:rsid w:val="002E4D61"/>
    <w:rsid w:val="003112E3"/>
    <w:rsid w:val="00322F5D"/>
    <w:rsid w:val="00324B76"/>
    <w:rsid w:val="003266B1"/>
    <w:rsid w:val="003337CA"/>
    <w:rsid w:val="003625A9"/>
    <w:rsid w:val="00371620"/>
    <w:rsid w:val="00380276"/>
    <w:rsid w:val="00392A7F"/>
    <w:rsid w:val="003966A8"/>
    <w:rsid w:val="003C3A52"/>
    <w:rsid w:val="003C7F4C"/>
    <w:rsid w:val="003D43CC"/>
    <w:rsid w:val="003E2419"/>
    <w:rsid w:val="003E55DE"/>
    <w:rsid w:val="003E56D5"/>
    <w:rsid w:val="004305CA"/>
    <w:rsid w:val="0045444E"/>
    <w:rsid w:val="00456E4F"/>
    <w:rsid w:val="00463452"/>
    <w:rsid w:val="00483419"/>
    <w:rsid w:val="00491A66"/>
    <w:rsid w:val="004A4FE8"/>
    <w:rsid w:val="00504515"/>
    <w:rsid w:val="00505C0F"/>
    <w:rsid w:val="00515C0F"/>
    <w:rsid w:val="00527A68"/>
    <w:rsid w:val="00547BCF"/>
    <w:rsid w:val="00572DB7"/>
    <w:rsid w:val="00574F6B"/>
    <w:rsid w:val="0057563A"/>
    <w:rsid w:val="00585BB0"/>
    <w:rsid w:val="00591D2B"/>
    <w:rsid w:val="00593FD8"/>
    <w:rsid w:val="005B07F4"/>
    <w:rsid w:val="005B30A9"/>
    <w:rsid w:val="005B596F"/>
    <w:rsid w:val="005D6222"/>
    <w:rsid w:val="005D682A"/>
    <w:rsid w:val="005E0749"/>
    <w:rsid w:val="005E3355"/>
    <w:rsid w:val="005E5294"/>
    <w:rsid w:val="005E647B"/>
    <w:rsid w:val="00604547"/>
    <w:rsid w:val="00617AE3"/>
    <w:rsid w:val="00635050"/>
    <w:rsid w:val="00640720"/>
    <w:rsid w:val="00640810"/>
    <w:rsid w:val="006420A7"/>
    <w:rsid w:val="00657770"/>
    <w:rsid w:val="00677EF8"/>
    <w:rsid w:val="006808C7"/>
    <w:rsid w:val="00682E1A"/>
    <w:rsid w:val="00694DA9"/>
    <w:rsid w:val="006A378F"/>
    <w:rsid w:val="006A799B"/>
    <w:rsid w:val="006A7B8C"/>
    <w:rsid w:val="006D46FB"/>
    <w:rsid w:val="00724694"/>
    <w:rsid w:val="0074788A"/>
    <w:rsid w:val="00750125"/>
    <w:rsid w:val="007749F8"/>
    <w:rsid w:val="0077654C"/>
    <w:rsid w:val="00782D03"/>
    <w:rsid w:val="00796A36"/>
    <w:rsid w:val="007A7152"/>
    <w:rsid w:val="007A7E81"/>
    <w:rsid w:val="007C318F"/>
    <w:rsid w:val="007E09EE"/>
    <w:rsid w:val="007E4B87"/>
    <w:rsid w:val="00800B02"/>
    <w:rsid w:val="00810704"/>
    <w:rsid w:val="00852C30"/>
    <w:rsid w:val="00867A14"/>
    <w:rsid w:val="008707C4"/>
    <w:rsid w:val="00875CE0"/>
    <w:rsid w:val="0087713C"/>
    <w:rsid w:val="008832E4"/>
    <w:rsid w:val="00883FC7"/>
    <w:rsid w:val="00897669"/>
    <w:rsid w:val="008C021D"/>
    <w:rsid w:val="00902070"/>
    <w:rsid w:val="009161CB"/>
    <w:rsid w:val="0092336D"/>
    <w:rsid w:val="009250CF"/>
    <w:rsid w:val="009526A7"/>
    <w:rsid w:val="00956811"/>
    <w:rsid w:val="0096678B"/>
    <w:rsid w:val="00980DB0"/>
    <w:rsid w:val="009865A3"/>
    <w:rsid w:val="0099431A"/>
    <w:rsid w:val="009B50DE"/>
    <w:rsid w:val="009D4B1F"/>
    <w:rsid w:val="009E3ED7"/>
    <w:rsid w:val="009E5CC7"/>
    <w:rsid w:val="009E7AA2"/>
    <w:rsid w:val="00A07706"/>
    <w:rsid w:val="00A14FAD"/>
    <w:rsid w:val="00A525C5"/>
    <w:rsid w:val="00A53F01"/>
    <w:rsid w:val="00A6372D"/>
    <w:rsid w:val="00A84891"/>
    <w:rsid w:val="00AA0BA8"/>
    <w:rsid w:val="00AF21EA"/>
    <w:rsid w:val="00AF231C"/>
    <w:rsid w:val="00AF46C0"/>
    <w:rsid w:val="00B2047E"/>
    <w:rsid w:val="00B40D99"/>
    <w:rsid w:val="00B4155F"/>
    <w:rsid w:val="00B612C9"/>
    <w:rsid w:val="00B75774"/>
    <w:rsid w:val="00B768E7"/>
    <w:rsid w:val="00B913A4"/>
    <w:rsid w:val="00B9584B"/>
    <w:rsid w:val="00BB7934"/>
    <w:rsid w:val="00BC53EE"/>
    <w:rsid w:val="00BD17F4"/>
    <w:rsid w:val="00BD5153"/>
    <w:rsid w:val="00BF6B38"/>
    <w:rsid w:val="00C00775"/>
    <w:rsid w:val="00C07069"/>
    <w:rsid w:val="00C25743"/>
    <w:rsid w:val="00C46533"/>
    <w:rsid w:val="00C636F0"/>
    <w:rsid w:val="00C73419"/>
    <w:rsid w:val="00C746F0"/>
    <w:rsid w:val="00C83B6A"/>
    <w:rsid w:val="00C87FB7"/>
    <w:rsid w:val="00C94244"/>
    <w:rsid w:val="00C97140"/>
    <w:rsid w:val="00CA5E01"/>
    <w:rsid w:val="00CB041E"/>
    <w:rsid w:val="00CB4A76"/>
    <w:rsid w:val="00CD1B37"/>
    <w:rsid w:val="00CD4C13"/>
    <w:rsid w:val="00CF2843"/>
    <w:rsid w:val="00D03454"/>
    <w:rsid w:val="00D051FC"/>
    <w:rsid w:val="00D147B8"/>
    <w:rsid w:val="00D176EC"/>
    <w:rsid w:val="00D24D65"/>
    <w:rsid w:val="00D27A1A"/>
    <w:rsid w:val="00D46852"/>
    <w:rsid w:val="00D50EDE"/>
    <w:rsid w:val="00DA4154"/>
    <w:rsid w:val="00DA710F"/>
    <w:rsid w:val="00DA7F38"/>
    <w:rsid w:val="00DB77F9"/>
    <w:rsid w:val="00DD69EF"/>
    <w:rsid w:val="00DE45F0"/>
    <w:rsid w:val="00DE4FFD"/>
    <w:rsid w:val="00DE7555"/>
    <w:rsid w:val="00DE78D8"/>
    <w:rsid w:val="00E0153B"/>
    <w:rsid w:val="00E0254F"/>
    <w:rsid w:val="00E10B96"/>
    <w:rsid w:val="00E267DF"/>
    <w:rsid w:val="00E32B67"/>
    <w:rsid w:val="00E371A7"/>
    <w:rsid w:val="00E41582"/>
    <w:rsid w:val="00E47BF9"/>
    <w:rsid w:val="00E54DA7"/>
    <w:rsid w:val="00E7047A"/>
    <w:rsid w:val="00E75C32"/>
    <w:rsid w:val="00E83E97"/>
    <w:rsid w:val="00EC6B89"/>
    <w:rsid w:val="00EC78E0"/>
    <w:rsid w:val="00EF57A7"/>
    <w:rsid w:val="00EF6C6B"/>
    <w:rsid w:val="00F10E60"/>
    <w:rsid w:val="00F260B9"/>
    <w:rsid w:val="00F267C6"/>
    <w:rsid w:val="00F374AB"/>
    <w:rsid w:val="00F45CBD"/>
    <w:rsid w:val="00F77AE2"/>
    <w:rsid w:val="00F845E1"/>
    <w:rsid w:val="00FD657D"/>
    <w:rsid w:val="00FE34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0A4A3C"/>
  <w15:chartTrackingRefBased/>
  <w15:docId w15:val="{6EDDE8C1-D71B-457B-A373-F33A2090E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749F8"/>
    <w:pPr>
      <w:spacing w:before="120" w:after="200" w:line="264" w:lineRule="auto"/>
      <w:ind w:left="720"/>
      <w:contextualSpacing/>
    </w:pPr>
    <w:rPr>
      <w:lang w:eastAsia="ja-JP"/>
    </w:rPr>
  </w:style>
  <w:style w:type="paragraph" w:styleId="a4">
    <w:name w:val="Normal (Web)"/>
    <w:basedOn w:val="a"/>
    <w:uiPriority w:val="99"/>
    <w:semiHidden/>
    <w:unhideWhenUsed/>
    <w:rsid w:val="00002796"/>
    <w:pPr>
      <w:spacing w:before="100" w:beforeAutospacing="1" w:after="100" w:afterAutospacing="1" w:line="240" w:lineRule="auto"/>
    </w:pPr>
    <w:rPr>
      <w:rFonts w:ascii="Times New Roman" w:eastAsia="Times New Roman" w:hAnsi="Times New Roman" w:cs="Times New Roman"/>
      <w:sz w:val="24"/>
      <w:szCs w:val="24"/>
    </w:rPr>
  </w:style>
  <w:style w:type="paragraph" w:styleId="a5">
    <w:name w:val="Revision"/>
    <w:hidden/>
    <w:uiPriority w:val="99"/>
    <w:semiHidden/>
    <w:rsid w:val="003C3A52"/>
    <w:pPr>
      <w:spacing w:after="0" w:line="240" w:lineRule="auto"/>
    </w:pPr>
  </w:style>
  <w:style w:type="paragraph" w:styleId="a6">
    <w:name w:val="Balloon Text"/>
    <w:basedOn w:val="a"/>
    <w:link w:val="a7"/>
    <w:uiPriority w:val="99"/>
    <w:semiHidden/>
    <w:unhideWhenUsed/>
    <w:rsid w:val="00033ECF"/>
    <w:pPr>
      <w:spacing w:after="0" w:line="240" w:lineRule="auto"/>
    </w:pPr>
    <w:rPr>
      <w:rFonts w:ascii="Times New Roman" w:hAnsi="Times New Roman" w:cs="Times New Roman"/>
      <w:sz w:val="18"/>
      <w:szCs w:val="18"/>
    </w:rPr>
  </w:style>
  <w:style w:type="character" w:customStyle="1" w:styleId="a7">
    <w:name w:val="批注框文本 字符"/>
    <w:basedOn w:val="a0"/>
    <w:link w:val="a6"/>
    <w:uiPriority w:val="99"/>
    <w:semiHidden/>
    <w:rsid w:val="00033ECF"/>
    <w:rPr>
      <w:rFonts w:ascii="Times New Roman" w:hAnsi="Times New Roman" w:cs="Times New Roman"/>
      <w:sz w:val="18"/>
      <w:szCs w:val="18"/>
    </w:rPr>
  </w:style>
  <w:style w:type="paragraph" w:styleId="a8">
    <w:name w:val="header"/>
    <w:basedOn w:val="a"/>
    <w:link w:val="a9"/>
    <w:uiPriority w:val="99"/>
    <w:unhideWhenUsed/>
    <w:rsid w:val="008832E4"/>
    <w:pPr>
      <w:tabs>
        <w:tab w:val="center" w:pos="4680"/>
        <w:tab w:val="right" w:pos="9360"/>
      </w:tabs>
      <w:spacing w:after="0" w:line="240" w:lineRule="auto"/>
    </w:pPr>
  </w:style>
  <w:style w:type="character" w:customStyle="1" w:styleId="a9">
    <w:name w:val="页眉 字符"/>
    <w:basedOn w:val="a0"/>
    <w:link w:val="a8"/>
    <w:uiPriority w:val="99"/>
    <w:rsid w:val="008832E4"/>
  </w:style>
  <w:style w:type="paragraph" w:styleId="aa">
    <w:name w:val="footer"/>
    <w:basedOn w:val="a"/>
    <w:link w:val="ab"/>
    <w:uiPriority w:val="99"/>
    <w:unhideWhenUsed/>
    <w:rsid w:val="008832E4"/>
    <w:pPr>
      <w:tabs>
        <w:tab w:val="center" w:pos="4680"/>
        <w:tab w:val="right" w:pos="9360"/>
      </w:tabs>
      <w:spacing w:after="0" w:line="240" w:lineRule="auto"/>
    </w:pPr>
  </w:style>
  <w:style w:type="character" w:customStyle="1" w:styleId="ab">
    <w:name w:val="页脚 字符"/>
    <w:basedOn w:val="a0"/>
    <w:link w:val="aa"/>
    <w:uiPriority w:val="99"/>
    <w:rsid w:val="008832E4"/>
  </w:style>
  <w:style w:type="table" w:styleId="ac">
    <w:name w:val="Table Grid"/>
    <w:basedOn w:val="a1"/>
    <w:uiPriority w:val="39"/>
    <w:rsid w:val="00322F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B40D9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844038">
      <w:bodyDiv w:val="1"/>
      <w:marLeft w:val="0"/>
      <w:marRight w:val="0"/>
      <w:marTop w:val="0"/>
      <w:marBottom w:val="0"/>
      <w:divBdr>
        <w:top w:val="none" w:sz="0" w:space="0" w:color="auto"/>
        <w:left w:val="none" w:sz="0" w:space="0" w:color="auto"/>
        <w:bottom w:val="none" w:sz="0" w:space="0" w:color="auto"/>
        <w:right w:val="none" w:sz="0" w:space="0" w:color="auto"/>
      </w:divBdr>
      <w:divsChild>
        <w:div w:id="1968854059">
          <w:marLeft w:val="0"/>
          <w:marRight w:val="0"/>
          <w:marTop w:val="0"/>
          <w:marBottom w:val="0"/>
          <w:divBdr>
            <w:top w:val="none" w:sz="0" w:space="0" w:color="auto"/>
            <w:left w:val="none" w:sz="0" w:space="0" w:color="auto"/>
            <w:bottom w:val="none" w:sz="0" w:space="0" w:color="auto"/>
            <w:right w:val="none" w:sz="0" w:space="0" w:color="auto"/>
          </w:divBdr>
          <w:divsChild>
            <w:div w:id="657614889">
              <w:marLeft w:val="0"/>
              <w:marRight w:val="0"/>
              <w:marTop w:val="0"/>
              <w:marBottom w:val="0"/>
              <w:divBdr>
                <w:top w:val="none" w:sz="0" w:space="0" w:color="auto"/>
                <w:left w:val="none" w:sz="0" w:space="0" w:color="auto"/>
                <w:bottom w:val="none" w:sz="0" w:space="0" w:color="auto"/>
                <w:right w:val="none" w:sz="0" w:space="0" w:color="auto"/>
              </w:divBdr>
              <w:divsChild>
                <w:div w:id="837694432">
                  <w:marLeft w:val="0"/>
                  <w:marRight w:val="0"/>
                  <w:marTop w:val="0"/>
                  <w:marBottom w:val="0"/>
                  <w:divBdr>
                    <w:top w:val="none" w:sz="0" w:space="0" w:color="auto"/>
                    <w:left w:val="none" w:sz="0" w:space="0" w:color="auto"/>
                    <w:bottom w:val="none" w:sz="0" w:space="0" w:color="auto"/>
                    <w:right w:val="none" w:sz="0" w:space="0" w:color="auto"/>
                  </w:divBdr>
                </w:div>
              </w:divsChild>
            </w:div>
            <w:div w:id="357699023">
              <w:marLeft w:val="0"/>
              <w:marRight w:val="0"/>
              <w:marTop w:val="0"/>
              <w:marBottom w:val="0"/>
              <w:divBdr>
                <w:top w:val="none" w:sz="0" w:space="0" w:color="auto"/>
                <w:left w:val="none" w:sz="0" w:space="0" w:color="auto"/>
                <w:bottom w:val="none" w:sz="0" w:space="0" w:color="auto"/>
                <w:right w:val="none" w:sz="0" w:space="0" w:color="auto"/>
              </w:divBdr>
              <w:divsChild>
                <w:div w:id="269706758">
                  <w:marLeft w:val="0"/>
                  <w:marRight w:val="0"/>
                  <w:marTop w:val="0"/>
                  <w:marBottom w:val="0"/>
                  <w:divBdr>
                    <w:top w:val="none" w:sz="0" w:space="0" w:color="auto"/>
                    <w:left w:val="none" w:sz="0" w:space="0" w:color="auto"/>
                    <w:bottom w:val="none" w:sz="0" w:space="0" w:color="auto"/>
                    <w:right w:val="none" w:sz="0" w:space="0" w:color="auto"/>
                  </w:divBdr>
                </w:div>
              </w:divsChild>
            </w:div>
            <w:div w:id="804541679">
              <w:marLeft w:val="0"/>
              <w:marRight w:val="0"/>
              <w:marTop w:val="0"/>
              <w:marBottom w:val="0"/>
              <w:divBdr>
                <w:top w:val="none" w:sz="0" w:space="0" w:color="auto"/>
                <w:left w:val="none" w:sz="0" w:space="0" w:color="auto"/>
                <w:bottom w:val="none" w:sz="0" w:space="0" w:color="auto"/>
                <w:right w:val="none" w:sz="0" w:space="0" w:color="auto"/>
              </w:divBdr>
              <w:divsChild>
                <w:div w:id="11206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07769">
      <w:bodyDiv w:val="1"/>
      <w:marLeft w:val="0"/>
      <w:marRight w:val="0"/>
      <w:marTop w:val="0"/>
      <w:marBottom w:val="0"/>
      <w:divBdr>
        <w:top w:val="none" w:sz="0" w:space="0" w:color="auto"/>
        <w:left w:val="none" w:sz="0" w:space="0" w:color="auto"/>
        <w:bottom w:val="none" w:sz="0" w:space="0" w:color="auto"/>
        <w:right w:val="none" w:sz="0" w:space="0" w:color="auto"/>
      </w:divBdr>
      <w:divsChild>
        <w:div w:id="1835679322">
          <w:marLeft w:val="0"/>
          <w:marRight w:val="0"/>
          <w:marTop w:val="0"/>
          <w:marBottom w:val="0"/>
          <w:divBdr>
            <w:top w:val="none" w:sz="0" w:space="0" w:color="auto"/>
            <w:left w:val="none" w:sz="0" w:space="0" w:color="auto"/>
            <w:bottom w:val="none" w:sz="0" w:space="0" w:color="auto"/>
            <w:right w:val="none" w:sz="0" w:space="0" w:color="auto"/>
          </w:divBdr>
          <w:divsChild>
            <w:div w:id="289291211">
              <w:marLeft w:val="0"/>
              <w:marRight w:val="0"/>
              <w:marTop w:val="0"/>
              <w:marBottom w:val="0"/>
              <w:divBdr>
                <w:top w:val="none" w:sz="0" w:space="0" w:color="auto"/>
                <w:left w:val="none" w:sz="0" w:space="0" w:color="auto"/>
                <w:bottom w:val="none" w:sz="0" w:space="0" w:color="auto"/>
                <w:right w:val="none" w:sz="0" w:space="0" w:color="auto"/>
              </w:divBdr>
              <w:divsChild>
                <w:div w:id="1131437994">
                  <w:marLeft w:val="0"/>
                  <w:marRight w:val="0"/>
                  <w:marTop w:val="0"/>
                  <w:marBottom w:val="0"/>
                  <w:divBdr>
                    <w:top w:val="none" w:sz="0" w:space="0" w:color="auto"/>
                    <w:left w:val="none" w:sz="0" w:space="0" w:color="auto"/>
                    <w:bottom w:val="none" w:sz="0" w:space="0" w:color="auto"/>
                    <w:right w:val="none" w:sz="0" w:space="0" w:color="auto"/>
                  </w:divBdr>
                  <w:divsChild>
                    <w:div w:id="17069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859448">
      <w:bodyDiv w:val="1"/>
      <w:marLeft w:val="0"/>
      <w:marRight w:val="0"/>
      <w:marTop w:val="0"/>
      <w:marBottom w:val="0"/>
      <w:divBdr>
        <w:top w:val="none" w:sz="0" w:space="0" w:color="auto"/>
        <w:left w:val="none" w:sz="0" w:space="0" w:color="auto"/>
        <w:bottom w:val="none" w:sz="0" w:space="0" w:color="auto"/>
        <w:right w:val="none" w:sz="0" w:space="0" w:color="auto"/>
      </w:divBdr>
      <w:divsChild>
        <w:div w:id="1808546598">
          <w:marLeft w:val="0"/>
          <w:marRight w:val="0"/>
          <w:marTop w:val="0"/>
          <w:marBottom w:val="0"/>
          <w:divBdr>
            <w:top w:val="none" w:sz="0" w:space="0" w:color="auto"/>
            <w:left w:val="none" w:sz="0" w:space="0" w:color="auto"/>
            <w:bottom w:val="none" w:sz="0" w:space="0" w:color="auto"/>
            <w:right w:val="none" w:sz="0" w:space="0" w:color="auto"/>
          </w:divBdr>
          <w:divsChild>
            <w:div w:id="1432359309">
              <w:marLeft w:val="0"/>
              <w:marRight w:val="0"/>
              <w:marTop w:val="0"/>
              <w:marBottom w:val="0"/>
              <w:divBdr>
                <w:top w:val="none" w:sz="0" w:space="0" w:color="auto"/>
                <w:left w:val="none" w:sz="0" w:space="0" w:color="auto"/>
                <w:bottom w:val="none" w:sz="0" w:space="0" w:color="auto"/>
                <w:right w:val="none" w:sz="0" w:space="0" w:color="auto"/>
              </w:divBdr>
              <w:divsChild>
                <w:div w:id="1647667103">
                  <w:marLeft w:val="0"/>
                  <w:marRight w:val="0"/>
                  <w:marTop w:val="0"/>
                  <w:marBottom w:val="0"/>
                  <w:divBdr>
                    <w:top w:val="none" w:sz="0" w:space="0" w:color="auto"/>
                    <w:left w:val="none" w:sz="0" w:space="0" w:color="auto"/>
                    <w:bottom w:val="none" w:sz="0" w:space="0" w:color="auto"/>
                    <w:right w:val="none" w:sz="0" w:space="0" w:color="auto"/>
                  </w:divBdr>
                  <w:divsChild>
                    <w:div w:id="10462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44973">
      <w:bodyDiv w:val="1"/>
      <w:marLeft w:val="0"/>
      <w:marRight w:val="0"/>
      <w:marTop w:val="0"/>
      <w:marBottom w:val="0"/>
      <w:divBdr>
        <w:top w:val="none" w:sz="0" w:space="0" w:color="auto"/>
        <w:left w:val="none" w:sz="0" w:space="0" w:color="auto"/>
        <w:bottom w:val="none" w:sz="0" w:space="0" w:color="auto"/>
        <w:right w:val="none" w:sz="0" w:space="0" w:color="auto"/>
      </w:divBdr>
      <w:divsChild>
        <w:div w:id="1401176521">
          <w:marLeft w:val="0"/>
          <w:marRight w:val="0"/>
          <w:marTop w:val="0"/>
          <w:marBottom w:val="0"/>
          <w:divBdr>
            <w:top w:val="none" w:sz="0" w:space="0" w:color="auto"/>
            <w:left w:val="none" w:sz="0" w:space="0" w:color="auto"/>
            <w:bottom w:val="none" w:sz="0" w:space="0" w:color="auto"/>
            <w:right w:val="none" w:sz="0" w:space="0" w:color="auto"/>
          </w:divBdr>
          <w:divsChild>
            <w:div w:id="1128552446">
              <w:marLeft w:val="0"/>
              <w:marRight w:val="0"/>
              <w:marTop w:val="0"/>
              <w:marBottom w:val="0"/>
              <w:divBdr>
                <w:top w:val="none" w:sz="0" w:space="0" w:color="auto"/>
                <w:left w:val="none" w:sz="0" w:space="0" w:color="auto"/>
                <w:bottom w:val="none" w:sz="0" w:space="0" w:color="auto"/>
                <w:right w:val="none" w:sz="0" w:space="0" w:color="auto"/>
              </w:divBdr>
              <w:divsChild>
                <w:div w:id="54400777">
                  <w:marLeft w:val="0"/>
                  <w:marRight w:val="0"/>
                  <w:marTop w:val="0"/>
                  <w:marBottom w:val="0"/>
                  <w:divBdr>
                    <w:top w:val="none" w:sz="0" w:space="0" w:color="auto"/>
                    <w:left w:val="none" w:sz="0" w:space="0" w:color="auto"/>
                    <w:bottom w:val="none" w:sz="0" w:space="0" w:color="auto"/>
                    <w:right w:val="none" w:sz="0" w:space="0" w:color="auto"/>
                  </w:divBdr>
                </w:div>
              </w:divsChild>
            </w:div>
            <w:div w:id="427509349">
              <w:marLeft w:val="0"/>
              <w:marRight w:val="0"/>
              <w:marTop w:val="0"/>
              <w:marBottom w:val="0"/>
              <w:divBdr>
                <w:top w:val="none" w:sz="0" w:space="0" w:color="auto"/>
                <w:left w:val="none" w:sz="0" w:space="0" w:color="auto"/>
                <w:bottom w:val="none" w:sz="0" w:space="0" w:color="auto"/>
                <w:right w:val="none" w:sz="0" w:space="0" w:color="auto"/>
              </w:divBdr>
              <w:divsChild>
                <w:div w:id="1166356430">
                  <w:marLeft w:val="0"/>
                  <w:marRight w:val="0"/>
                  <w:marTop w:val="0"/>
                  <w:marBottom w:val="0"/>
                  <w:divBdr>
                    <w:top w:val="none" w:sz="0" w:space="0" w:color="auto"/>
                    <w:left w:val="none" w:sz="0" w:space="0" w:color="auto"/>
                    <w:bottom w:val="none" w:sz="0" w:space="0" w:color="auto"/>
                    <w:right w:val="none" w:sz="0" w:space="0" w:color="auto"/>
                  </w:divBdr>
                </w:div>
              </w:divsChild>
            </w:div>
            <w:div w:id="1236086873">
              <w:marLeft w:val="0"/>
              <w:marRight w:val="0"/>
              <w:marTop w:val="0"/>
              <w:marBottom w:val="0"/>
              <w:divBdr>
                <w:top w:val="none" w:sz="0" w:space="0" w:color="auto"/>
                <w:left w:val="none" w:sz="0" w:space="0" w:color="auto"/>
                <w:bottom w:val="none" w:sz="0" w:space="0" w:color="auto"/>
                <w:right w:val="none" w:sz="0" w:space="0" w:color="auto"/>
              </w:divBdr>
              <w:divsChild>
                <w:div w:id="10618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412313">
      <w:bodyDiv w:val="1"/>
      <w:marLeft w:val="0"/>
      <w:marRight w:val="0"/>
      <w:marTop w:val="0"/>
      <w:marBottom w:val="0"/>
      <w:divBdr>
        <w:top w:val="none" w:sz="0" w:space="0" w:color="auto"/>
        <w:left w:val="none" w:sz="0" w:space="0" w:color="auto"/>
        <w:bottom w:val="none" w:sz="0" w:space="0" w:color="auto"/>
        <w:right w:val="none" w:sz="0" w:space="0" w:color="auto"/>
      </w:divBdr>
      <w:divsChild>
        <w:div w:id="1889998271">
          <w:marLeft w:val="0"/>
          <w:marRight w:val="0"/>
          <w:marTop w:val="0"/>
          <w:marBottom w:val="0"/>
          <w:divBdr>
            <w:top w:val="none" w:sz="0" w:space="0" w:color="auto"/>
            <w:left w:val="none" w:sz="0" w:space="0" w:color="auto"/>
            <w:bottom w:val="none" w:sz="0" w:space="0" w:color="auto"/>
            <w:right w:val="none" w:sz="0" w:space="0" w:color="auto"/>
          </w:divBdr>
          <w:divsChild>
            <w:div w:id="1208028033">
              <w:marLeft w:val="0"/>
              <w:marRight w:val="0"/>
              <w:marTop w:val="0"/>
              <w:marBottom w:val="0"/>
              <w:divBdr>
                <w:top w:val="none" w:sz="0" w:space="0" w:color="auto"/>
                <w:left w:val="none" w:sz="0" w:space="0" w:color="auto"/>
                <w:bottom w:val="none" w:sz="0" w:space="0" w:color="auto"/>
                <w:right w:val="none" w:sz="0" w:space="0" w:color="auto"/>
              </w:divBdr>
              <w:divsChild>
                <w:div w:id="459422793">
                  <w:marLeft w:val="0"/>
                  <w:marRight w:val="0"/>
                  <w:marTop w:val="0"/>
                  <w:marBottom w:val="0"/>
                  <w:divBdr>
                    <w:top w:val="none" w:sz="0" w:space="0" w:color="auto"/>
                    <w:left w:val="none" w:sz="0" w:space="0" w:color="auto"/>
                    <w:bottom w:val="none" w:sz="0" w:space="0" w:color="auto"/>
                    <w:right w:val="none" w:sz="0" w:space="0" w:color="auto"/>
                  </w:divBdr>
                  <w:divsChild>
                    <w:div w:id="2938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3A484-2E01-B242-8157-D378734A6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13</Pages>
  <Words>114</Words>
  <Characters>653</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Dickerson</dc:creator>
  <cp:keywords/>
  <dc:description/>
  <cp:lastModifiedBy>张鹤扬</cp:lastModifiedBy>
  <cp:revision>3</cp:revision>
  <cp:lastPrinted>2019-02-21T16:43:00Z</cp:lastPrinted>
  <dcterms:created xsi:type="dcterms:W3CDTF">2025-10-18T08:39:00Z</dcterms:created>
  <dcterms:modified xsi:type="dcterms:W3CDTF">2025-10-18T09:21:00Z</dcterms:modified>
</cp:coreProperties>
</file>